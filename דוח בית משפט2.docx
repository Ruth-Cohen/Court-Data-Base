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53621507"/>
    <w:p w:rsidR="00051D46" w:rsidRDefault="00051D46" w:rsidP="00E253AE">
      <w:pPr>
        <w:rPr>
          <w:color w:val="2E74B5" w:themeColor="accent1" w:themeShade="BF"/>
          <w:rtl/>
        </w:rPr>
      </w:pPr>
      <w:r>
        <w:rPr>
          <w:noProof/>
        </w:rPr>
        <mc:AlternateContent>
          <mc:Choice Requires="wps">
            <w:drawing>
              <wp:anchor distT="0" distB="0" distL="114300" distR="114300" simplePos="0" relativeHeight="251734016" behindDoc="0" locked="0" layoutInCell="1" allowOverlap="1" wp14:anchorId="06F6C071" wp14:editId="43415770">
                <wp:simplePos x="0" y="0"/>
                <wp:positionH relativeFrom="column">
                  <wp:posOffset>344455</wp:posOffset>
                </wp:positionH>
                <wp:positionV relativeFrom="paragraph">
                  <wp:posOffset>531504</wp:posOffset>
                </wp:positionV>
                <wp:extent cx="2810510" cy="1678305"/>
                <wp:effectExtent l="0" t="0" r="0" b="0"/>
                <wp:wrapSquare wrapText="bothSides"/>
                <wp:docPr id="79" name="תיבת טקסט 79"/>
                <wp:cNvGraphicFramePr/>
                <a:graphic xmlns:a="http://schemas.openxmlformats.org/drawingml/2006/main">
                  <a:graphicData uri="http://schemas.microsoft.com/office/word/2010/wordprocessingShape">
                    <wps:wsp>
                      <wps:cNvSpPr txBox="1"/>
                      <wps:spPr>
                        <a:xfrm>
                          <a:off x="0" y="0"/>
                          <a:ext cx="2810510" cy="1678305"/>
                        </a:xfrm>
                        <a:prstGeom prst="rect">
                          <a:avLst/>
                        </a:prstGeom>
                        <a:noFill/>
                        <a:ln w="6350">
                          <a:noFill/>
                        </a:ln>
                        <a:effectLst/>
                      </wps:spPr>
                      <wps:txbx>
                        <w:txbxContent>
                          <w:p w:rsidR="0035131E" w:rsidRPr="00051D46" w:rsidRDefault="0035131E" w:rsidP="000E06F8">
                            <w:pPr>
                              <w:pStyle w:val="1"/>
                              <w:rPr>
                                <w:rFonts w:asciiTheme="minorBidi" w:hAnsiTheme="minorBidi" w:cstheme="minorBidi"/>
                                <w:color w:val="262626" w:themeColor="text1" w:themeTint="D9"/>
                                <w:sz w:val="72"/>
                                <w:szCs w:val="72"/>
                                <w:rtl/>
                              </w:rPr>
                            </w:pPr>
                            <w:r w:rsidRPr="00051D46">
                              <w:rPr>
                                <w:rFonts w:asciiTheme="minorBidi" w:hAnsiTheme="minorBidi" w:cstheme="minorBidi" w:hint="cs"/>
                                <w:color w:val="262626" w:themeColor="text1" w:themeTint="D9"/>
                                <w:sz w:val="72"/>
                                <w:szCs w:val="72"/>
                                <w:rtl/>
                              </w:rPr>
                              <w:t>בית משפט</w:t>
                            </w:r>
                          </w:p>
                          <w:p w:rsidR="0035131E" w:rsidRPr="00051D46" w:rsidRDefault="0035131E" w:rsidP="00051D46">
                            <w:pPr>
                              <w:spacing w:before="120"/>
                              <w:rPr>
                                <w:color w:val="404040" w:themeColor="text1" w:themeTint="BF"/>
                                <w:sz w:val="36"/>
                                <w:szCs w:val="36"/>
                                <w:rtl/>
                              </w:rPr>
                            </w:pPr>
                            <w:r w:rsidRPr="00051D46">
                              <w:rPr>
                                <w:rFonts w:hint="cs"/>
                                <w:color w:val="404040" w:themeColor="text1" w:themeTint="BF"/>
                                <w:sz w:val="36"/>
                                <w:szCs w:val="36"/>
                                <w:rtl/>
                              </w:rPr>
                              <w:t>מיני פרויקט בבסיסי נתונים</w:t>
                            </w:r>
                          </w:p>
                          <w:p w:rsidR="0035131E" w:rsidRPr="002E0381" w:rsidRDefault="0035131E" w:rsidP="002711DA">
                            <w:pPr>
                              <w:bidi w:val="0"/>
                              <w:rPr>
                                <w:noProof/>
                              </w:rPr>
                            </w:pPr>
                            <w:r>
                              <w:rPr>
                                <w:rtl/>
                              </w:rPr>
                              <w:br w:type="page"/>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F6C071" id="_x0000_t202" coordsize="21600,21600" o:spt="202" path="m,l,21600r21600,l21600,xe">
                <v:stroke joinstyle="miter"/>
                <v:path gradientshapeok="t" o:connecttype="rect"/>
              </v:shapetype>
              <v:shape id="תיבת טקסט 79" o:spid="_x0000_s1026" type="#_x0000_t202" style="position:absolute;left:0;text-align:left;margin-left:27.1pt;margin-top:41.85pt;width:221.3pt;height:132.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" filled="f" stroked="f" strokeweight=".5pt">
                <v:textbox>
                  <w:txbxContent>
                    <w:p w:rsidR="0035131E" w:rsidRPr="00051D46" w:rsidRDefault="0035131E" w:rsidP="000E06F8">
                      <w:pPr>
                        <w:pStyle w:val="Heading1"/>
                        <w:rPr>
                          <w:rFonts w:asciiTheme="minorBidi" w:hAnsiTheme="minorBidi" w:cstheme="minorBidi"/>
                          <w:color w:val="262626" w:themeColor="text1" w:themeTint="D9"/>
                          <w:sz w:val="72"/>
                          <w:szCs w:val="72"/>
                          <w:rtl/>
                        </w:rPr>
                      </w:pPr>
                      <w:r w:rsidRPr="00051D46">
                        <w:rPr>
                          <w:rFonts w:asciiTheme="minorBidi" w:hAnsiTheme="minorBidi" w:cstheme="minorBidi" w:hint="cs"/>
                          <w:color w:val="262626" w:themeColor="text1" w:themeTint="D9"/>
                          <w:sz w:val="72"/>
                          <w:szCs w:val="72"/>
                          <w:rtl/>
                        </w:rPr>
                        <w:t>בית משפט</w:t>
                      </w:r>
                    </w:p>
                    <w:p w:rsidR="0035131E" w:rsidRPr="00051D46" w:rsidRDefault="0035131E" w:rsidP="00051D46">
                      <w:pPr>
                        <w:spacing w:before="120"/>
                        <w:rPr>
                          <w:color w:val="404040" w:themeColor="text1" w:themeTint="BF"/>
                          <w:sz w:val="36"/>
                          <w:szCs w:val="36"/>
                          <w:rtl/>
                        </w:rPr>
                      </w:pPr>
                      <w:r w:rsidRPr="00051D46">
                        <w:rPr>
                          <w:rFonts w:hint="cs"/>
                          <w:color w:val="404040" w:themeColor="text1" w:themeTint="BF"/>
                          <w:sz w:val="36"/>
                          <w:szCs w:val="36"/>
                          <w:rtl/>
                        </w:rPr>
                        <w:t>מיני פרויקט בבסיסי נתונים</w:t>
                      </w:r>
                    </w:p>
                    <w:p w:rsidR="0035131E" w:rsidRPr="002E0381" w:rsidRDefault="0035131E" w:rsidP="002711DA">
                      <w:pPr>
                        <w:bidi w:val="0"/>
                        <w:rPr>
                          <w:noProof/>
                        </w:rPr>
                      </w:pPr>
                      <w:r>
                        <w:rPr>
                          <w:rtl/>
                        </w:rPr>
                        <w:br w:type="page"/>
                      </w:r>
                    </w:p>
                  </w:txbxContent>
                </v:textbox>
                <w10:wrap type="square"/>
              </v:shape>
            </w:pict>
          </mc:Fallback>
        </mc:AlternateContent>
      </w:r>
      <w:r>
        <w:rPr>
          <w:noProof/>
        </w:rPr>
        <mc:AlternateContent>
          <mc:Choice Requires="wpg">
            <w:drawing>
              <wp:anchor distT="0" distB="0" distL="114300" distR="114300" simplePos="0" relativeHeight="251735040" behindDoc="1" locked="0" layoutInCell="1" allowOverlap="1" wp14:anchorId="0924F2DD" wp14:editId="6985C93F">
                <wp:simplePos x="0" y="0"/>
                <wp:positionH relativeFrom="page">
                  <wp:posOffset>4669395</wp:posOffset>
                </wp:positionH>
                <wp:positionV relativeFrom="page">
                  <wp:posOffset>319178</wp:posOffset>
                </wp:positionV>
                <wp:extent cx="2194560" cy="9125712"/>
                <wp:effectExtent l="6985" t="0" r="0" b="7620"/>
                <wp:wrapNone/>
                <wp:docPr id="12" name="קבוצה 12"/>
                <wp:cNvGraphicFramePr/>
                <a:graphic xmlns:a="http://schemas.openxmlformats.org/drawingml/2006/main">
                  <a:graphicData uri="http://schemas.microsoft.com/office/word/2010/wordprocessingGroup">
                    <wpg:wgp>
                      <wpg:cNvGrpSpPr/>
                      <wpg:grpSpPr>
                        <a:xfrm flipH="1">
                          <a:off x="0" y="0"/>
                          <a:ext cx="2194560" cy="9125712"/>
                          <a:chOff x="0" y="0"/>
                          <a:chExt cx="2194560" cy="9125712"/>
                        </a:xfrm>
                      </wpg:grpSpPr>
                      <wps:wsp>
                        <wps:cNvPr id="13" name="מלבן 1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מחומש 1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5131E" w:rsidRPr="00051D46" w:rsidRDefault="00F0518B" w:rsidP="00051D46">
                              <w:pPr>
                                <w:pStyle w:val="a5"/>
                                <w:jc w:val="right"/>
                                <w:rPr>
                                  <w:color w:val="FFFFFF" w:themeColor="background1"/>
                                  <w:sz w:val="32"/>
                                  <w:szCs w:val="32"/>
                                  <w:rtl/>
                                  <w:cs/>
                                </w:rPr>
                              </w:pPr>
                              <w:sdt>
                                <w:sdtPr>
                                  <w:rPr>
                                    <w:color w:val="FFFFFF" w:themeColor="background1"/>
                                    <w:sz w:val="32"/>
                                    <w:szCs w:val="32"/>
                                    <w:rtl/>
                                  </w:rPr>
                                  <w:alias w:val="תאריך"/>
                                  <w:tag w:val=""/>
                                  <w:id w:val="-737397806"/>
                                  <w:dataBinding w:prefixMappings="xmlns:ns0='http://schemas.microsoft.com/office/2006/coverPageProps' " w:xpath="/ns0:CoverPageProperties[1]/ns0:PublishDate[1]" w:storeItemID="{55AF091B-3C7A-41E3-B477-F2FDAA23CFDA}"/>
                                  <w:date w:fullDate="2017-04-27T00:00:00Z">
                                    <w:dateFormat w:val="d/M/yyyy"/>
                                    <w:lid w:val="he-IL"/>
                                    <w:storeMappedDataAs w:val="dateTime"/>
                                    <w:calendar w:val="gregorian"/>
                                  </w:date>
                                </w:sdtPr>
                                <w:sdtEndPr/>
                                <w:sdtContent>
                                  <w:r w:rsidR="0035131E" w:rsidRPr="00051D46">
                                    <w:rPr>
                                      <w:rFonts w:hint="cs"/>
                                      <w:color w:val="FFFFFF" w:themeColor="background1"/>
                                      <w:sz w:val="32"/>
                                      <w:szCs w:val="32"/>
                                      <w:rtl/>
                                    </w:rPr>
                                    <w:t>‏27/4/2017</w:t>
                                  </w:r>
                                </w:sdtContent>
                              </w:sdt>
                              <w:r w:rsidR="0035131E" w:rsidRPr="00051D46">
                                <w:rPr>
                                  <w:rFonts w:hint="cs"/>
                                  <w:color w:val="FFFFFF" w:themeColor="background1"/>
                                  <w:sz w:val="32"/>
                                  <w:szCs w:val="32"/>
                                  <w:rtl/>
                                  <w:cs/>
                                </w:rPr>
                                <w:t xml:space="preserve"> </w:t>
                              </w:r>
                              <w:r w:rsidR="0035131E">
                                <w:rPr>
                                  <w:rFonts w:hint="cs"/>
                                  <w:color w:val="FFFFFF" w:themeColor="background1"/>
                                  <w:sz w:val="32"/>
                                  <w:szCs w:val="32"/>
                                  <w:rtl/>
                                  <w:cs/>
                                </w:rPr>
                                <w:t xml:space="preserve"> </w:t>
                              </w:r>
                            </w:p>
                          </w:txbxContent>
                        </wps:txbx>
                        <wps:bodyPr rot="0" spcFirstLastPara="0" vert="horz" wrap="square" lIns="182880" tIns="0" rIns="91440" bIns="0" numCol="1" spcCol="0" rtlCol="0" fromWordArt="0" anchor="ctr" anchorCtr="0" forceAA="0" compatLnSpc="1">
                          <a:prstTxWarp prst="textNoShape">
                            <a:avLst/>
                          </a:prstTxWarp>
                          <a:noAutofit/>
                        </wps:bodyPr>
                      </wps:wsp>
                      <wpg:grpSp>
                        <wpg:cNvPr id="19" name="קבוצה 19"/>
                        <wpg:cNvGrpSpPr/>
                        <wpg:grpSpPr>
                          <a:xfrm>
                            <a:off x="76200" y="4210050"/>
                            <a:ext cx="2057400" cy="4910328"/>
                            <a:chOff x="80645" y="4211812"/>
                            <a:chExt cx="1306273" cy="3121026"/>
                          </a:xfrm>
                        </wpg:grpSpPr>
                        <wpg:grpSp>
                          <wpg:cNvPr id="20" name="קבוצה 20"/>
                          <wpg:cNvGrpSpPr>
                            <a:grpSpLocks noChangeAspect="1"/>
                          </wpg:cNvGrpSpPr>
                          <wpg:grpSpPr>
                            <a:xfrm>
                              <a:off x="141062" y="4211812"/>
                              <a:ext cx="1047750" cy="3121026"/>
                              <a:chOff x="141062" y="4211812"/>
                              <a:chExt cx="1047750" cy="3121026"/>
                            </a:xfrm>
                          </wpg:grpSpPr>
                          <wps:wsp>
                            <wps:cNvPr id="21" name="צורה חופשית 2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צורה חופשית 28"/>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צורה חופשית 29"/>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צורה חופשית 30"/>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צורה חופשית 31"/>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צורה חופשית 3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צורה חופשית 3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צורה חופשית 42"/>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צורה חופשית 4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צורה חופשית 5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צורה חופשית 5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צורה חופשית 5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6" name="קבוצה 56"/>
                          <wpg:cNvGrpSpPr>
                            <a:grpSpLocks noChangeAspect="1"/>
                          </wpg:cNvGrpSpPr>
                          <wpg:grpSpPr>
                            <a:xfrm>
                              <a:off x="80645" y="4826972"/>
                              <a:ext cx="1306273" cy="2505863"/>
                              <a:chOff x="80645" y="4649964"/>
                              <a:chExt cx="874712" cy="1677988"/>
                            </a:xfrm>
                          </wpg:grpSpPr>
                          <wps:wsp>
                            <wps:cNvPr id="57" name="צורה חופשית 5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צורה חופשית 5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צורה חופשית 5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צורה חופשית 6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צורה חופשית 6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צורה חופשית 6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צורה חופשית 6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צורה חופשית 6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924F2DD" id="קבוצה 12" o:spid="_x0000_s1027" style="position:absolute;left:0;text-align:left;margin-left:367.65pt;margin-top:25.15pt;width:172.8pt;height:718.55pt;flip:x;z-index:-251581440;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">
                <v:rect id="מלבן 1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מחומש 1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" adj="18883" fillcolor="#5b9bd5 [3204]" stroked="f" strokeweight="1pt">
                  <v:textbox inset="14.4pt,0,,0">
                    <w:txbxContent>
                      <w:p w:rsidR="0035131E" w:rsidRPr="00051D46" w:rsidRDefault="0035131E" w:rsidP="00051D46">
                        <w:pPr>
                          <w:pStyle w:val="NoSpacing"/>
                          <w:jc w:val="right"/>
                          <w:rPr>
                            <w:color w:val="FFFFFF" w:themeColor="background1"/>
                            <w:sz w:val="32"/>
                            <w:szCs w:val="32"/>
                            <w:rtl/>
                            <w:cs/>
                          </w:rPr>
                        </w:pPr>
                        <w:sdt>
                          <w:sdtPr>
                            <w:rPr>
                              <w:color w:val="FFFFFF" w:themeColor="background1"/>
                              <w:sz w:val="32"/>
                              <w:szCs w:val="32"/>
                              <w:rtl/>
                            </w:rPr>
                            <w:alias w:val="תאריך"/>
                            <w:tag w:val=""/>
                            <w:id w:val="-737397806"/>
                            <w:dataBinding w:prefixMappings="xmlns:ns0='http://schemas.microsoft.com/office/2006/coverPageProps' " w:xpath="/ns0:CoverPageProperties[1]/ns0:PublishDate[1]" w:storeItemID="{55AF091B-3C7A-41E3-B477-F2FDAA23CFDA}"/>
                            <w:date w:fullDate="2017-04-27T00:00:00Z">
                              <w:dateFormat w:val="d/M/yyyy"/>
                              <w:lid w:val="he-IL"/>
                              <w:storeMappedDataAs w:val="dateTime"/>
                              <w:calendar w:val="gregorian"/>
                            </w:date>
                          </w:sdtPr>
                          <w:sdtContent>
                            <w:r w:rsidRPr="00051D46">
                              <w:rPr>
                                <w:rFonts w:hint="cs"/>
                                <w:color w:val="FFFFFF" w:themeColor="background1"/>
                                <w:sz w:val="32"/>
                                <w:szCs w:val="32"/>
                                <w:rtl/>
                              </w:rPr>
                              <w:t>‏27/4/2017</w:t>
                            </w:r>
                          </w:sdtContent>
                        </w:sdt>
                        <w:r w:rsidRPr="00051D46">
                          <w:rPr>
                            <w:rFonts w:hint="cs"/>
                            <w:color w:val="FFFFFF" w:themeColor="background1"/>
                            <w:sz w:val="32"/>
                            <w:szCs w:val="32"/>
                            <w:rtl/>
                            <w:cs/>
                          </w:rPr>
                          <w:t xml:space="preserve"> </w:t>
                        </w:r>
                        <w:r>
                          <w:rPr>
                            <w:rFonts w:hint="cs"/>
                            <w:color w:val="FFFFFF" w:themeColor="background1"/>
                            <w:sz w:val="32"/>
                            <w:szCs w:val="32"/>
                            <w:rtl/>
                            <w:cs/>
                          </w:rPr>
                          <w:t xml:space="preserve"> </w:t>
                        </w:r>
                      </w:p>
                    </w:txbxContent>
                  </v:textbox>
                </v:shape>
                <v:group id="קבוצה 1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קבוצה 2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צורה חופשית 21"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צורה חופשית 28"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צורה חופשית 29"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צורה חופשית 30"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צורה חופשית 31"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צורה חופשית 33"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צורה חופשית 34"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צורה חופשית 42"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צורה חופשית 49"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צורה חופשית 53"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" path="m,l31,65r-8,l,xe" fillcolor="#44546a [3215]" strokecolor="#44546a [3215]" strokeweight="0">
                      <v:path arrowok="t" o:connecttype="custom" o:connectlocs="0,0;49213,103188;36513,103188;0,0" o:connectangles="0,0,0,0"/>
                    </v:shape>
                    <v:shape id="צורה חופשית 54"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צורה חופשית 55"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קבוצה 56"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o:lock v:ext="edit" aspectratio="t"/>
                    <v:shape id="צורה חופשית 57"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צורה חופשית 58"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צורה חופשית 59"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צורה חופשית 60"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צורה חופשית 61"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צורה חופשית 6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צורה חופשית 6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צורה חופשית 6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צורה חופשית 72"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צורה חופשית 73"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צורה חופשית 74"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3E2EF6">
        <w:rPr>
          <w:noProof/>
        </w:rPr>
        <mc:AlternateContent>
          <mc:Choice Requires="wps">
            <w:drawing>
              <wp:anchor distT="0" distB="0" distL="114300" distR="114300" simplePos="0" relativeHeight="251736064" behindDoc="0" locked="0" layoutInCell="1" allowOverlap="1" wp14:anchorId="14038EEC" wp14:editId="678EA94E">
                <wp:simplePos x="0" y="0"/>
                <wp:positionH relativeFrom="column">
                  <wp:posOffset>85773</wp:posOffset>
                </wp:positionH>
                <wp:positionV relativeFrom="paragraph">
                  <wp:posOffset>6003952</wp:posOffset>
                </wp:positionV>
                <wp:extent cx="2228850" cy="1323975"/>
                <wp:effectExtent l="0" t="0" r="0" b="9525"/>
                <wp:wrapNone/>
                <wp:docPr id="77" name="תיבת טקסט 77"/>
                <wp:cNvGraphicFramePr/>
                <a:graphic xmlns:a="http://schemas.openxmlformats.org/drawingml/2006/main">
                  <a:graphicData uri="http://schemas.microsoft.com/office/word/2010/wordprocessingShape">
                    <wps:wsp>
                      <wps:cNvSpPr txBox="1"/>
                      <wps:spPr>
                        <a:xfrm>
                          <a:off x="0" y="0"/>
                          <a:ext cx="2228850" cy="1323975"/>
                        </a:xfrm>
                        <a:prstGeom prst="rect">
                          <a:avLst/>
                        </a:prstGeom>
                        <a:noFill/>
                        <a:ln>
                          <a:noFill/>
                        </a:ln>
                        <a:effectLst/>
                      </wps:spPr>
                      <wps:txbx>
                        <w:txbxContent>
                          <w:p w:rsidR="0035131E" w:rsidRPr="003E2EF6" w:rsidRDefault="0035131E" w:rsidP="00051D46">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EF6">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מגישות:</w:t>
                            </w:r>
                          </w:p>
                          <w:p w:rsidR="0035131E" w:rsidRPr="003E2EF6" w:rsidRDefault="0035131E" w:rsidP="00051D46">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חוה אדלר</w:t>
                            </w:r>
                            <w:r w:rsidRPr="003E2EF6">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315582403</w:t>
                            </w:r>
                          </w:p>
                          <w:p w:rsidR="0035131E" w:rsidRPr="003E2EF6" w:rsidRDefault="0035131E" w:rsidP="0056510B">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רות שפנייר </w:t>
                            </w:r>
                            <w:r w:rsidR="0056510B">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316213164</w:t>
                            </w:r>
                            <w:bookmarkStart w:id="1" w:name="_GoBack"/>
                            <w:bookmarkEnd w:id="1"/>
                          </w:p>
                          <w:p w:rsidR="0035131E" w:rsidRPr="003E2EF6" w:rsidRDefault="0035131E" w:rsidP="00051D46">
                            <w:pPr>
                              <w:jc w:val="center"/>
                              <w:rPr>
                                <w:rFonts w:eastAsia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38EEC" id="_x0000_t202" coordsize="21600,21600" o:spt="202" path="m,l,21600r21600,l21600,xe">
                <v:stroke joinstyle="miter"/>
                <v:path gradientshapeok="t" o:connecttype="rect"/>
              </v:shapetype>
              <v:shape id="תיבת טקסט 77" o:spid="_x0000_s1056" type="#_x0000_t202" style="position:absolute;left:0;text-align:left;margin-left:6.75pt;margin-top:472.75pt;width:175.5pt;height:10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" filled="f" stroked="f">
                <v:textbox>
                  <w:txbxContent>
                    <w:p w:rsidR="0035131E" w:rsidRPr="003E2EF6" w:rsidRDefault="0035131E" w:rsidP="00051D46">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2EF6">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מגישות:</w:t>
                      </w:r>
                    </w:p>
                    <w:p w:rsidR="0035131E" w:rsidRPr="003E2EF6" w:rsidRDefault="0035131E" w:rsidP="00051D46">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חוה אדלר</w:t>
                      </w:r>
                      <w:r w:rsidRPr="003E2EF6">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315582403</w:t>
                      </w:r>
                    </w:p>
                    <w:p w:rsidR="0035131E" w:rsidRPr="003E2EF6" w:rsidRDefault="0035131E" w:rsidP="0056510B">
                      <w:pPr>
                        <w:jc w:val="center"/>
                        <w:rPr>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רות שפנייר </w:t>
                      </w:r>
                      <w:r w:rsidR="0056510B">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316213164</w:t>
                      </w:r>
                      <w:bookmarkStart w:id="2" w:name="_GoBack"/>
                      <w:bookmarkEnd w:id="2"/>
                    </w:p>
                    <w:p w:rsidR="0035131E" w:rsidRPr="003E2EF6" w:rsidRDefault="0035131E" w:rsidP="00051D46">
                      <w:pPr>
                        <w:jc w:val="center"/>
                        <w:rPr>
                          <w:rFonts w:eastAsiaTheme="minorHAnsi"/>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051D46" w:rsidRDefault="00051D46" w:rsidP="00051D46">
      <w:pPr>
        <w:bidi w:val="0"/>
        <w:rPr>
          <w:rFonts w:asciiTheme="majorHAnsi" w:eastAsiaTheme="majorEastAsia" w:hAnsiTheme="majorHAnsi" w:cstheme="majorBidi"/>
          <w:sz w:val="40"/>
          <w:szCs w:val="40"/>
          <w:rtl/>
        </w:rPr>
      </w:pPr>
      <w:r>
        <w:rPr>
          <w:rtl/>
        </w:rPr>
        <w:br w:type="page"/>
      </w:r>
    </w:p>
    <w:p w:rsidR="000E06F8" w:rsidRPr="0018134D" w:rsidRDefault="000E06F8" w:rsidP="000E06F8">
      <w:pPr>
        <w:pStyle w:val="1"/>
        <w:rPr>
          <w:color w:val="FFFFFF" w:themeColor="background1"/>
          <w:rtl/>
        </w:rPr>
      </w:pPr>
      <w:r w:rsidRPr="0018134D">
        <w:rPr>
          <w:rFonts w:hint="cs"/>
          <w:color w:val="2E74B5" w:themeColor="accent1" w:themeShade="BF"/>
          <w:rtl/>
        </w:rPr>
        <w:lastRenderedPageBreak/>
        <w:t>תיאור מילולי:</w:t>
      </w:r>
      <w:bookmarkEnd w:id="0"/>
    </w:p>
    <w:p w:rsidR="000E06F8" w:rsidRPr="00865786" w:rsidRDefault="000E06F8" w:rsidP="000E06F8">
      <w:pPr>
        <w:rPr>
          <w:sz w:val="24"/>
          <w:szCs w:val="24"/>
          <w:rtl/>
        </w:rPr>
      </w:pPr>
      <w:r w:rsidRPr="00865786">
        <w:rPr>
          <w:rFonts w:cs="Arial" w:hint="cs"/>
          <w:sz w:val="24"/>
          <w:szCs w:val="24"/>
          <w:rtl/>
        </w:rPr>
        <w:t>בפרויקט</w:t>
      </w:r>
      <w:r w:rsidRPr="00865786">
        <w:rPr>
          <w:rFonts w:cs="Arial"/>
          <w:sz w:val="24"/>
          <w:szCs w:val="24"/>
          <w:rtl/>
        </w:rPr>
        <w:t xml:space="preserve"> </w:t>
      </w:r>
      <w:r w:rsidRPr="00865786">
        <w:rPr>
          <w:rFonts w:cs="Arial" w:hint="cs"/>
          <w:sz w:val="24"/>
          <w:szCs w:val="24"/>
          <w:rtl/>
        </w:rPr>
        <w:t>זה</w:t>
      </w:r>
      <w:r w:rsidRPr="00865786">
        <w:rPr>
          <w:rFonts w:cs="Arial"/>
          <w:sz w:val="24"/>
          <w:szCs w:val="24"/>
          <w:rtl/>
        </w:rPr>
        <w:t xml:space="preserve"> </w:t>
      </w:r>
      <w:r w:rsidRPr="00865786">
        <w:rPr>
          <w:rFonts w:cs="Arial" w:hint="cs"/>
          <w:sz w:val="24"/>
          <w:szCs w:val="24"/>
          <w:rtl/>
        </w:rPr>
        <w:t>נעסוק</w:t>
      </w:r>
      <w:r w:rsidRPr="00865786">
        <w:rPr>
          <w:rFonts w:cs="Arial"/>
          <w:sz w:val="24"/>
          <w:szCs w:val="24"/>
          <w:rtl/>
        </w:rPr>
        <w:t xml:space="preserve"> </w:t>
      </w:r>
      <w:r w:rsidRPr="00865786">
        <w:rPr>
          <w:rFonts w:cs="Arial" w:hint="cs"/>
          <w:sz w:val="24"/>
          <w:szCs w:val="24"/>
          <w:rtl/>
        </w:rPr>
        <w:t>במיפוי מערכת בית משפט.</w:t>
      </w:r>
      <w:r w:rsidRPr="00865786">
        <w:rPr>
          <w:rFonts w:cs="Arial"/>
          <w:sz w:val="24"/>
          <w:szCs w:val="24"/>
          <w:rtl/>
        </w:rPr>
        <w:t xml:space="preserve"> </w:t>
      </w:r>
    </w:p>
    <w:p w:rsidR="000E06F8" w:rsidRDefault="000E06F8" w:rsidP="000E06F8">
      <w:pPr>
        <w:rPr>
          <w:rFonts w:cs="Arial"/>
          <w:sz w:val="24"/>
          <w:szCs w:val="24"/>
          <w:rtl/>
        </w:rPr>
      </w:pPr>
      <w:r>
        <w:rPr>
          <w:rFonts w:cs="Arial" w:hint="cs"/>
          <w:sz w:val="24"/>
          <w:szCs w:val="24"/>
          <w:rtl/>
        </w:rPr>
        <w:t xml:space="preserve">המערכת שומרת פרטים של 3 סוגי אנשים היורשים מטיפוס בסיסי </w:t>
      </w:r>
      <w:r>
        <w:rPr>
          <w:rFonts w:cs="Arial" w:hint="cs"/>
          <w:sz w:val="24"/>
          <w:szCs w:val="24"/>
        </w:rPr>
        <w:t>P</w:t>
      </w:r>
      <w:r>
        <w:rPr>
          <w:rFonts w:cs="Arial"/>
          <w:sz w:val="24"/>
          <w:szCs w:val="24"/>
        </w:rPr>
        <w:t>erson</w:t>
      </w:r>
      <w:r>
        <w:rPr>
          <w:rFonts w:cs="Arial" w:hint="cs"/>
          <w:sz w:val="24"/>
          <w:szCs w:val="24"/>
          <w:rtl/>
        </w:rPr>
        <w:t xml:space="preserve"> (אדם), המכיל את הפרטים הבאים : ת"ז, שם פרטי ,שם משפחה ,תאריך לידה , כתובת: שם הרחוב, מס' בית, עיר.</w:t>
      </w:r>
    </w:p>
    <w:p w:rsidR="000E06F8" w:rsidRDefault="000E06F8" w:rsidP="000E06F8">
      <w:pPr>
        <w:rPr>
          <w:rFonts w:cs="Arial"/>
          <w:sz w:val="24"/>
          <w:szCs w:val="24"/>
          <w:rtl/>
        </w:rPr>
      </w:pPr>
      <w:r>
        <w:rPr>
          <w:rFonts w:cs="Arial" w:hint="cs"/>
          <w:sz w:val="24"/>
          <w:szCs w:val="24"/>
          <w:rtl/>
        </w:rPr>
        <w:t>עבור שופטים (</w:t>
      </w:r>
      <w:r>
        <w:rPr>
          <w:rFonts w:cs="Arial" w:hint="cs"/>
          <w:sz w:val="24"/>
          <w:szCs w:val="24"/>
        </w:rPr>
        <w:t>J</w:t>
      </w:r>
      <w:r>
        <w:rPr>
          <w:rFonts w:cs="Arial"/>
          <w:sz w:val="24"/>
          <w:szCs w:val="24"/>
        </w:rPr>
        <w:t>udge</w:t>
      </w:r>
      <w:r>
        <w:rPr>
          <w:rFonts w:cs="Arial" w:hint="cs"/>
          <w:sz w:val="24"/>
          <w:szCs w:val="24"/>
          <w:rtl/>
        </w:rPr>
        <w:t>) המערכת שומרת גם את תאריך התחלת העסקתם ע"מ לחשב את שנות הותק שלהם שקובעות את דרגת השופט.</w:t>
      </w:r>
      <w:r w:rsidR="00110C40">
        <w:rPr>
          <w:rFonts w:cs="Arial" w:hint="cs"/>
          <w:sz w:val="24"/>
          <w:szCs w:val="24"/>
          <w:rtl/>
        </w:rPr>
        <w:t xml:space="preserve"> </w:t>
      </w:r>
      <w:r>
        <w:rPr>
          <w:rFonts w:cs="Arial" w:hint="cs"/>
          <w:sz w:val="24"/>
          <w:szCs w:val="24"/>
          <w:rtl/>
        </w:rPr>
        <w:t>עבור עורכי דין (</w:t>
      </w:r>
      <w:r>
        <w:rPr>
          <w:rFonts w:cs="Arial" w:hint="cs"/>
          <w:sz w:val="24"/>
          <w:szCs w:val="24"/>
        </w:rPr>
        <w:t>L</w:t>
      </w:r>
      <w:r>
        <w:rPr>
          <w:rFonts w:cs="Arial"/>
          <w:sz w:val="24"/>
          <w:szCs w:val="24"/>
        </w:rPr>
        <w:t>awyer</w:t>
      </w:r>
      <w:r>
        <w:rPr>
          <w:rFonts w:cs="Arial" w:hint="cs"/>
          <w:sz w:val="24"/>
          <w:szCs w:val="24"/>
          <w:rtl/>
        </w:rPr>
        <w:t>) המערכת שומרת בנוסף את תאריך תחילת העסקתם וכן את תחום התמחותם: דיני עבודה, משפט פלילי, דינים מיסים, דיני משפחה, דיני מסחר.</w:t>
      </w:r>
    </w:p>
    <w:p w:rsidR="000E06F8" w:rsidRDefault="000E06F8" w:rsidP="000E06F8">
      <w:pPr>
        <w:rPr>
          <w:rFonts w:cs="Arial"/>
          <w:sz w:val="24"/>
          <w:szCs w:val="24"/>
          <w:rtl/>
        </w:rPr>
      </w:pPr>
      <w:r>
        <w:rPr>
          <w:rFonts w:cs="Arial" w:hint="cs"/>
          <w:sz w:val="24"/>
          <w:szCs w:val="24"/>
          <w:rtl/>
        </w:rPr>
        <w:t>עבור נאשמים  (</w:t>
      </w:r>
      <w:r w:rsidRPr="00156DF1">
        <w:rPr>
          <w:rFonts w:cs="Arial"/>
          <w:sz w:val="24"/>
          <w:szCs w:val="24"/>
        </w:rPr>
        <w:t>Defendant</w:t>
      </w:r>
      <w:r>
        <w:rPr>
          <w:rFonts w:cs="Arial" w:hint="cs"/>
          <w:sz w:val="24"/>
          <w:szCs w:val="24"/>
          <w:rtl/>
        </w:rPr>
        <w:t>) המערכת מוסיפה את מס' ההרשעות הקודמות שצבר.</w:t>
      </w:r>
    </w:p>
    <w:p w:rsidR="000E06F8" w:rsidRDefault="000E06F8" w:rsidP="000E06F8">
      <w:pPr>
        <w:rPr>
          <w:rFonts w:cs="Arial"/>
          <w:sz w:val="24"/>
          <w:szCs w:val="24"/>
          <w:rtl/>
        </w:rPr>
      </w:pPr>
      <w:r>
        <w:rPr>
          <w:rFonts w:cs="Arial" w:hint="cs"/>
          <w:sz w:val="24"/>
          <w:szCs w:val="24"/>
          <w:rtl/>
        </w:rPr>
        <w:t xml:space="preserve">כל שופט משויך לבית משפט אחד </w:t>
      </w:r>
      <w:r w:rsidRPr="00105E0E">
        <w:rPr>
          <w:rFonts w:cs="Arial" w:hint="cs"/>
          <w:b/>
          <w:bCs/>
          <w:sz w:val="24"/>
          <w:szCs w:val="24"/>
          <w:rtl/>
        </w:rPr>
        <w:t>בלבד</w:t>
      </w:r>
      <w:r>
        <w:rPr>
          <w:rFonts w:cs="Arial" w:hint="cs"/>
          <w:sz w:val="24"/>
          <w:szCs w:val="24"/>
          <w:rtl/>
        </w:rPr>
        <w:t>. עבור בית המשפט נשמרים: מס' זיהוי, סוג בית המשפט- השלום, מחוזי או עליון , וכן המחוז אליו משתייך.</w:t>
      </w:r>
    </w:p>
    <w:p w:rsidR="000E06F8" w:rsidRDefault="000E06F8" w:rsidP="000E06F8">
      <w:pPr>
        <w:rPr>
          <w:rFonts w:cs="Arial"/>
          <w:sz w:val="24"/>
          <w:szCs w:val="24"/>
          <w:rtl/>
        </w:rPr>
      </w:pPr>
      <w:r>
        <w:rPr>
          <w:rFonts w:cs="Arial" w:hint="cs"/>
          <w:sz w:val="24"/>
          <w:szCs w:val="24"/>
          <w:rtl/>
        </w:rPr>
        <w:t>כל תיק משפטי (</w:t>
      </w:r>
      <w:r>
        <w:rPr>
          <w:rFonts w:cs="Arial" w:hint="cs"/>
          <w:sz w:val="24"/>
          <w:szCs w:val="24"/>
        </w:rPr>
        <w:t>C</w:t>
      </w:r>
      <w:r>
        <w:rPr>
          <w:rFonts w:cs="Arial"/>
          <w:sz w:val="24"/>
          <w:szCs w:val="24"/>
        </w:rPr>
        <w:t>ourt_Case</w:t>
      </w:r>
      <w:r>
        <w:rPr>
          <w:rFonts w:cs="Arial" w:hint="cs"/>
          <w:sz w:val="24"/>
          <w:szCs w:val="24"/>
          <w:rtl/>
        </w:rPr>
        <w:t>) מורכב ממס' זיהוי, תאריך פתיחת התיק , תאריך סגירת התיק , פסק הדין : זיכוי (</w:t>
      </w:r>
      <w:r>
        <w:rPr>
          <w:rFonts w:cs="Arial" w:hint="cs"/>
          <w:sz w:val="24"/>
          <w:szCs w:val="24"/>
        </w:rPr>
        <w:t>T</w:t>
      </w:r>
      <w:r>
        <w:rPr>
          <w:rFonts w:cs="Arial"/>
          <w:sz w:val="24"/>
          <w:szCs w:val="24"/>
        </w:rPr>
        <w:t>rue</w:t>
      </w:r>
      <w:r>
        <w:rPr>
          <w:rFonts w:cs="Arial" w:hint="cs"/>
          <w:sz w:val="24"/>
          <w:szCs w:val="24"/>
          <w:rtl/>
        </w:rPr>
        <w:t>) או הרשעה (</w:t>
      </w:r>
      <w:r>
        <w:rPr>
          <w:rFonts w:cs="Arial" w:hint="cs"/>
          <w:sz w:val="24"/>
          <w:szCs w:val="24"/>
        </w:rPr>
        <w:t>F</w:t>
      </w:r>
      <w:r>
        <w:rPr>
          <w:rFonts w:cs="Arial"/>
          <w:sz w:val="24"/>
          <w:szCs w:val="24"/>
        </w:rPr>
        <w:t>alse</w:t>
      </w:r>
      <w:r>
        <w:rPr>
          <w:rFonts w:cs="Arial" w:hint="cs"/>
          <w:sz w:val="24"/>
          <w:szCs w:val="24"/>
          <w:rtl/>
        </w:rPr>
        <w:t>) וכן סוג התיק : פלילי , תיק אימוץ , מסחרי , משפחתי.</w:t>
      </w:r>
    </w:p>
    <w:p w:rsidR="000E06F8" w:rsidRDefault="000E06F8" w:rsidP="000E06F8">
      <w:pPr>
        <w:rPr>
          <w:rFonts w:cs="Arial"/>
          <w:sz w:val="24"/>
          <w:szCs w:val="24"/>
          <w:rtl/>
        </w:rPr>
      </w:pPr>
      <w:r>
        <w:rPr>
          <w:rFonts w:cs="Arial" w:hint="cs"/>
          <w:sz w:val="24"/>
          <w:szCs w:val="24"/>
          <w:rtl/>
        </w:rPr>
        <w:t>בעקבות כל תיק משפטי ניתן להגיש ערעור(</w:t>
      </w:r>
      <w:r>
        <w:rPr>
          <w:rFonts w:cs="Arial" w:hint="cs"/>
          <w:sz w:val="24"/>
          <w:szCs w:val="24"/>
        </w:rPr>
        <w:t>A</w:t>
      </w:r>
      <w:r>
        <w:rPr>
          <w:rFonts w:cs="Arial"/>
          <w:sz w:val="24"/>
          <w:szCs w:val="24"/>
        </w:rPr>
        <w:t>ppeal</w:t>
      </w:r>
      <w:r>
        <w:rPr>
          <w:rFonts w:cs="Arial" w:hint="cs"/>
          <w:sz w:val="24"/>
          <w:szCs w:val="24"/>
          <w:rtl/>
        </w:rPr>
        <w:t>) על פסק הדין שפרטיו הם: מס' זיהוי,</w:t>
      </w:r>
    </w:p>
    <w:p w:rsidR="000E06F8" w:rsidRDefault="000E06F8" w:rsidP="000E06F8">
      <w:pPr>
        <w:rPr>
          <w:rFonts w:cs="Arial"/>
          <w:sz w:val="24"/>
          <w:szCs w:val="24"/>
          <w:rtl/>
        </w:rPr>
      </w:pPr>
      <w:r>
        <w:rPr>
          <w:rFonts w:cs="Arial" w:hint="cs"/>
          <w:sz w:val="24"/>
          <w:szCs w:val="24"/>
          <w:rtl/>
        </w:rPr>
        <w:t>תאריך ההגשה ופסק הדין :זיכוי (</w:t>
      </w:r>
      <w:r>
        <w:rPr>
          <w:rFonts w:cs="Arial" w:hint="cs"/>
          <w:sz w:val="24"/>
          <w:szCs w:val="24"/>
        </w:rPr>
        <w:t>T</w:t>
      </w:r>
      <w:r>
        <w:rPr>
          <w:rFonts w:cs="Arial"/>
          <w:sz w:val="24"/>
          <w:szCs w:val="24"/>
        </w:rPr>
        <w:t>rue</w:t>
      </w:r>
      <w:r>
        <w:rPr>
          <w:rFonts w:cs="Arial" w:hint="cs"/>
          <w:sz w:val="24"/>
          <w:szCs w:val="24"/>
          <w:rtl/>
        </w:rPr>
        <w:t>) או הרשעה (</w:t>
      </w:r>
      <w:r>
        <w:rPr>
          <w:rFonts w:cs="Arial" w:hint="cs"/>
          <w:sz w:val="24"/>
          <w:szCs w:val="24"/>
        </w:rPr>
        <w:t>F</w:t>
      </w:r>
      <w:r>
        <w:rPr>
          <w:rFonts w:cs="Arial"/>
          <w:sz w:val="24"/>
          <w:szCs w:val="24"/>
        </w:rPr>
        <w:t>alse</w:t>
      </w:r>
      <w:r>
        <w:rPr>
          <w:rFonts w:cs="Arial" w:hint="cs"/>
          <w:sz w:val="24"/>
          <w:szCs w:val="24"/>
          <w:rtl/>
        </w:rPr>
        <w:t>).</w:t>
      </w:r>
    </w:p>
    <w:p w:rsidR="000E06F8" w:rsidRDefault="000E06F8" w:rsidP="000E06F8">
      <w:pPr>
        <w:rPr>
          <w:rFonts w:cs="Arial"/>
          <w:sz w:val="24"/>
          <w:szCs w:val="24"/>
          <w:rtl/>
        </w:rPr>
      </w:pPr>
      <w:r>
        <w:rPr>
          <w:rFonts w:cs="Arial" w:hint="cs"/>
          <w:sz w:val="24"/>
          <w:szCs w:val="24"/>
          <w:rtl/>
        </w:rPr>
        <w:t>הערעור תלוי בתיק המשפטי  (ישות חלשה) וכן ניתן להגיש מס' ערעורים עבור תיק אחד.</w:t>
      </w:r>
    </w:p>
    <w:p w:rsidR="000E06F8" w:rsidRDefault="000E06F8" w:rsidP="000E06F8">
      <w:pPr>
        <w:rPr>
          <w:rFonts w:cs="Arial"/>
          <w:sz w:val="24"/>
          <w:szCs w:val="24"/>
          <w:rtl/>
        </w:rPr>
      </w:pPr>
      <w:r>
        <w:rPr>
          <w:rFonts w:cs="Arial" w:hint="cs"/>
          <w:sz w:val="24"/>
          <w:szCs w:val="24"/>
          <w:rtl/>
        </w:rPr>
        <w:t>בכל תיק משפטי משתתפים עורך דין אחד נאשם אחד ומס' שופטים.</w:t>
      </w:r>
    </w:p>
    <w:p w:rsidR="000E06F8" w:rsidRDefault="000E06F8" w:rsidP="000E06F8"/>
    <w:p w:rsidR="00B3436B" w:rsidRDefault="00B3436B"/>
    <w:p w:rsidR="000E06F8" w:rsidRDefault="000E06F8"/>
    <w:p w:rsidR="000E06F8" w:rsidRDefault="000E06F8"/>
    <w:p w:rsidR="000E06F8" w:rsidRDefault="000E06F8"/>
    <w:p w:rsidR="000E06F8" w:rsidRDefault="000E06F8"/>
    <w:p w:rsidR="000E06F8" w:rsidRDefault="000E06F8"/>
    <w:p w:rsidR="000E06F8" w:rsidRDefault="000E06F8"/>
    <w:bookmarkStart w:id="3" w:name="_Toc453621508"/>
    <w:p w:rsidR="000E06F8" w:rsidRDefault="00110C40" w:rsidP="00051D46">
      <w:pPr>
        <w:pStyle w:val="1"/>
        <w:jc w:val="center"/>
        <w:rPr>
          <w:rtl/>
        </w:rPr>
      </w:pPr>
      <w:r>
        <w:rPr>
          <w:rFonts w:hint="cs"/>
          <w:noProof/>
          <w:color w:val="2E74B5" w:themeColor="accent1" w:themeShade="BF"/>
        </w:rPr>
        <w:lastRenderedPageBreak/>
        <mc:AlternateContent>
          <mc:Choice Requires="wpg">
            <w:drawing>
              <wp:anchor distT="0" distB="0" distL="114300" distR="114300" simplePos="0" relativeHeight="251658240" behindDoc="0" locked="0" layoutInCell="1" allowOverlap="1" wp14:anchorId="2D3B9BD4" wp14:editId="62D5DAAC">
                <wp:simplePos x="0" y="0"/>
                <wp:positionH relativeFrom="column">
                  <wp:posOffset>-332845</wp:posOffset>
                </wp:positionH>
                <wp:positionV relativeFrom="paragraph">
                  <wp:posOffset>913765</wp:posOffset>
                </wp:positionV>
                <wp:extent cx="6188075" cy="5289448"/>
                <wp:effectExtent l="0" t="0" r="3175" b="6985"/>
                <wp:wrapSquare wrapText="bothSides"/>
                <wp:docPr id="8" name="קבוצה 8"/>
                <wp:cNvGraphicFramePr/>
                <a:graphic xmlns:a="http://schemas.openxmlformats.org/drawingml/2006/main">
                  <a:graphicData uri="http://schemas.microsoft.com/office/word/2010/wordprocessingGroup">
                    <wpg:wgp>
                      <wpg:cNvGrpSpPr/>
                      <wpg:grpSpPr>
                        <a:xfrm>
                          <a:off x="0" y="0"/>
                          <a:ext cx="6188075" cy="5289448"/>
                          <a:chOff x="0" y="0"/>
                          <a:chExt cx="6188075" cy="5289448"/>
                        </a:xfrm>
                      </wpg:grpSpPr>
                      <pic:pic xmlns:pic="http://schemas.openxmlformats.org/drawingml/2006/picture">
                        <pic:nvPicPr>
                          <pic:cNvPr id="44" name="תמונה 44"/>
                          <pic:cNvPicPr>
                            <a:picLocks noChangeAspect="1"/>
                          </pic:cNvPicPr>
                        </pic:nvPicPr>
                        <pic:blipFill rotWithShape="1">
                          <a:blip r:embed="rId9">
                            <a:extLst>
                              <a:ext uri="{28A0092B-C50C-407E-A947-70E740481C1C}">
                                <a14:useLocalDpi xmlns:a14="http://schemas.microsoft.com/office/drawing/2010/main" val="0"/>
                              </a:ext>
                            </a:extLst>
                          </a:blip>
                          <a:srcRect l="16254" t="3533" r="4105" b="18416"/>
                          <a:stretch/>
                        </pic:blipFill>
                        <pic:spPr bwMode="auto">
                          <a:xfrm>
                            <a:off x="0" y="0"/>
                            <a:ext cx="6188075" cy="3409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תמונה 45"/>
                          <pic:cNvPicPr>
                            <a:picLocks noChangeAspect="1"/>
                          </pic:cNvPicPr>
                        </pic:nvPicPr>
                        <pic:blipFill rotWithShape="1">
                          <a:blip r:embed="rId10">
                            <a:extLst>
                              <a:ext uri="{28A0092B-C50C-407E-A947-70E740481C1C}">
                                <a14:useLocalDpi xmlns:a14="http://schemas.microsoft.com/office/drawing/2010/main" val="0"/>
                              </a:ext>
                            </a:extLst>
                          </a:blip>
                          <a:srcRect t="2479"/>
                          <a:stretch/>
                        </pic:blipFill>
                        <pic:spPr bwMode="auto">
                          <a:xfrm>
                            <a:off x="36576" y="3416198"/>
                            <a:ext cx="5248275" cy="18732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FB47F3" id="קבוצה 8" o:spid="_x0000_s1026" style="position:absolute;margin-left:-26.2pt;margin-top:71.95pt;width:487.25pt;height:416.5pt;z-index:251658240" coordsize="61880,52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4" o:spid="_x0000_s1027" type="#_x0000_t75" style="position:absolute;width:6188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">
                  <v:imagedata r:id="rId11" o:title="" croptop="2315f" cropbottom="12069f" cropleft="10652f" cropright="2690f"/>
                  <v:path arrowok="t"/>
                </v:shape>
                <v:shape id="תמונה 45" o:spid="_x0000_s1028" type="#_x0000_t75" style="position:absolute;left:365;top:34161;width:52483;height:1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">
                  <v:imagedata r:id="rId12" o:title="" croptop="1625f"/>
                  <v:path arrowok="t"/>
                </v:shape>
                <w10:wrap type="square"/>
              </v:group>
            </w:pict>
          </mc:Fallback>
        </mc:AlternateContent>
      </w:r>
      <w:r w:rsidR="00933942">
        <w:rPr>
          <w:color w:val="2E74B5" w:themeColor="accent1" w:themeShade="BF"/>
        </w:rPr>
        <w:t xml:space="preserve"> </w:t>
      </w:r>
      <w:r w:rsidRPr="00110C40">
        <w:rPr>
          <w:rFonts w:hint="cs"/>
          <w:color w:val="2E74B5" w:themeColor="accent1" w:themeShade="BF"/>
        </w:rPr>
        <w:t>ER</w:t>
      </w:r>
      <w:r w:rsidRPr="00110C40">
        <w:rPr>
          <w:color w:val="2E74B5" w:themeColor="accent1" w:themeShade="BF"/>
        </w:rPr>
        <w:t>D-Diagram:</w:t>
      </w:r>
      <w:bookmarkEnd w:id="3"/>
      <w:r w:rsidR="000E06F8">
        <w:rPr>
          <w:rtl/>
        </w:rPr>
        <w:br w:type="page"/>
      </w:r>
    </w:p>
    <w:p w:rsidR="00614425" w:rsidRDefault="007519AE" w:rsidP="0027683E">
      <w:pPr>
        <w:pStyle w:val="1"/>
        <w:jc w:val="center"/>
        <w:rPr>
          <w:color w:val="2E74B5" w:themeColor="accent1" w:themeShade="BF"/>
          <w:sz w:val="52"/>
          <w:szCs w:val="52"/>
          <w:rtl/>
        </w:rPr>
      </w:pPr>
      <w:r>
        <w:rPr>
          <w:noProof/>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306857</wp:posOffset>
            </wp:positionV>
            <wp:extent cx="7300857" cy="7351776"/>
            <wp:effectExtent l="0" t="0" r="0" b="190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1205" t="12801" r="37600" b="13454"/>
                    <a:stretch/>
                  </pic:blipFill>
                  <pic:spPr bwMode="auto">
                    <a:xfrm>
                      <a:off x="0" y="0"/>
                      <a:ext cx="7300857" cy="73517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4425" w:rsidRPr="0027683E">
        <w:rPr>
          <w:rFonts w:hint="cs"/>
          <w:color w:val="2E74B5" w:themeColor="accent1" w:themeShade="BF"/>
        </w:rPr>
        <w:t>D</w:t>
      </w:r>
      <w:r w:rsidR="00300988" w:rsidRPr="0027683E">
        <w:rPr>
          <w:color w:val="2E74B5" w:themeColor="accent1" w:themeShade="BF"/>
        </w:rPr>
        <w:t>SD</w:t>
      </w:r>
      <w:r w:rsidR="00110C40" w:rsidRPr="0027683E">
        <w:rPr>
          <w:rFonts w:hint="cs"/>
          <w:color w:val="2E74B5" w:themeColor="accent1" w:themeShade="BF"/>
          <w:rtl/>
        </w:rPr>
        <w:t>:</w:t>
      </w:r>
    </w:p>
    <w:p w:rsidR="00614425" w:rsidRDefault="00614425" w:rsidP="00CF2F3F">
      <w:pPr>
        <w:pStyle w:val="1"/>
        <w:jc w:val="center"/>
        <w:rPr>
          <w:color w:val="2E74B5" w:themeColor="accent1" w:themeShade="BF"/>
          <w:rtl/>
        </w:rPr>
      </w:pPr>
      <w:r w:rsidRPr="0027683E">
        <w:rPr>
          <w:color w:val="2E74B5" w:themeColor="accent1" w:themeShade="BF"/>
        </w:rPr>
        <w:br w:type="page"/>
      </w:r>
      <w:bookmarkStart w:id="4" w:name="_Toc453621510"/>
      <w:r w:rsidR="0027683E" w:rsidRPr="0018134D">
        <w:rPr>
          <w:rFonts w:hint="cs"/>
          <w:color w:val="2E74B5" w:themeColor="accent1" w:themeShade="BF"/>
          <w:rtl/>
        </w:rPr>
        <w:lastRenderedPageBreak/>
        <w:t>טבלאות:</w:t>
      </w:r>
      <w:bookmarkEnd w:id="4"/>
    </w:p>
    <w:p w:rsidR="00CF2F3F" w:rsidRDefault="0027683E" w:rsidP="00CF2F3F">
      <w:pPr>
        <w:rPr>
          <w:sz w:val="32"/>
          <w:szCs w:val="32"/>
          <w:u w:val="single"/>
        </w:rPr>
      </w:pPr>
      <w:r w:rsidRPr="006F2C47">
        <w:rPr>
          <w:rFonts w:hint="cs"/>
          <w:sz w:val="32"/>
          <w:szCs w:val="32"/>
          <w:u w:val="single"/>
          <w:rtl/>
        </w:rPr>
        <w:t>ישויות:</w:t>
      </w:r>
    </w:p>
    <w:p w:rsidR="0027683E" w:rsidRPr="00CF2F3F" w:rsidRDefault="00CF2F3F" w:rsidP="00CF2F3F">
      <w:pPr>
        <w:jc w:val="right"/>
        <w:rPr>
          <w:sz w:val="32"/>
          <w:szCs w:val="32"/>
          <w:u w:val="single"/>
        </w:rPr>
      </w:pPr>
      <w:r>
        <w:rPr>
          <w:b/>
          <w:bCs/>
          <w:color w:val="2E74B5" w:themeColor="accent1" w:themeShade="BF"/>
          <w:sz w:val="28"/>
          <w:szCs w:val="28"/>
        </w:rPr>
        <w:t xml:space="preserve">     </w:t>
      </w:r>
      <w:r w:rsidR="0027683E" w:rsidRPr="007409AA">
        <w:rPr>
          <w:b/>
          <w:bCs/>
          <w:color w:val="2E74B5" w:themeColor="accent1" w:themeShade="BF"/>
          <w:sz w:val="28"/>
          <w:szCs w:val="28"/>
        </w:rPr>
        <w:t>Person:</w:t>
      </w:r>
    </w:p>
    <w:tbl>
      <w:tblPr>
        <w:tblStyle w:val="a3"/>
        <w:tblpPr w:leftFromText="180" w:rightFromText="180" w:vertAnchor="text" w:horzAnchor="page" w:tblpX="1943" w:tblpY="-25"/>
        <w:bidiVisual/>
        <w:tblW w:w="0" w:type="auto"/>
        <w:tblLook w:val="04A0" w:firstRow="1" w:lastRow="0" w:firstColumn="1" w:lastColumn="0" w:noHBand="0" w:noVBand="1"/>
      </w:tblPr>
      <w:tblGrid>
        <w:gridCol w:w="2253"/>
        <w:gridCol w:w="2253"/>
        <w:gridCol w:w="2253"/>
      </w:tblGrid>
      <w:tr w:rsidR="00863FFD" w:rsidTr="00863FFD">
        <w:trPr>
          <w:trHeight w:val="287"/>
        </w:trPr>
        <w:tc>
          <w:tcPr>
            <w:tcW w:w="2253" w:type="dxa"/>
          </w:tcPr>
          <w:p w:rsidR="00863FFD" w:rsidRPr="007409AA" w:rsidRDefault="00863FFD" w:rsidP="00863FFD">
            <w:pPr>
              <w:rPr>
                <w:sz w:val="24"/>
                <w:szCs w:val="24"/>
                <w:rtl/>
              </w:rPr>
            </w:pPr>
            <w:r>
              <w:rPr>
                <w:rFonts w:hint="cs"/>
                <w:sz w:val="24"/>
                <w:szCs w:val="24"/>
                <w:rtl/>
              </w:rPr>
              <w:t>ת"ז</w:t>
            </w:r>
          </w:p>
        </w:tc>
        <w:tc>
          <w:tcPr>
            <w:tcW w:w="2253" w:type="dxa"/>
          </w:tcPr>
          <w:p w:rsidR="00863FFD" w:rsidRPr="007409AA" w:rsidRDefault="00863FFD" w:rsidP="00863FFD">
            <w:pPr>
              <w:jc w:val="right"/>
              <w:rPr>
                <w:b/>
                <w:bCs/>
                <w:color w:val="2E74B5" w:themeColor="accent1" w:themeShade="BF"/>
                <w:sz w:val="24"/>
                <w:szCs w:val="24"/>
                <w:u w:val="single"/>
              </w:rPr>
            </w:pPr>
            <w:r w:rsidRPr="00A56206">
              <w:rPr>
                <w:color w:val="2E74B5" w:themeColor="accent1" w:themeShade="BF"/>
                <w:sz w:val="24"/>
                <w:szCs w:val="24"/>
              </w:rPr>
              <w:t>integer</w:t>
            </w:r>
          </w:p>
        </w:tc>
        <w:tc>
          <w:tcPr>
            <w:tcW w:w="2253" w:type="dxa"/>
          </w:tcPr>
          <w:p w:rsidR="00863FFD" w:rsidRPr="007409AA" w:rsidRDefault="00863FFD" w:rsidP="00863FFD">
            <w:pPr>
              <w:jc w:val="right"/>
              <w:rPr>
                <w:b/>
                <w:bCs/>
                <w:color w:val="2E74B5" w:themeColor="accent1" w:themeShade="BF"/>
                <w:sz w:val="24"/>
                <w:szCs w:val="24"/>
              </w:rPr>
            </w:pPr>
            <w:r w:rsidRPr="007409AA">
              <w:rPr>
                <w:b/>
                <w:bCs/>
                <w:color w:val="2E74B5" w:themeColor="accent1" w:themeShade="BF"/>
                <w:sz w:val="24"/>
                <w:szCs w:val="24"/>
                <w:u w:val="single"/>
              </w:rPr>
              <w:t>Id</w:t>
            </w:r>
            <w:r>
              <w:rPr>
                <w:b/>
                <w:bCs/>
                <w:color w:val="2E74B5" w:themeColor="accent1" w:themeShade="BF"/>
                <w:sz w:val="24"/>
                <w:szCs w:val="24"/>
              </w:rPr>
              <w:t xml:space="preserve"> (primary key)</w:t>
            </w:r>
          </w:p>
        </w:tc>
      </w:tr>
      <w:tr w:rsidR="00863FFD" w:rsidTr="00863FFD">
        <w:trPr>
          <w:trHeight w:val="287"/>
        </w:trPr>
        <w:tc>
          <w:tcPr>
            <w:tcW w:w="2253" w:type="dxa"/>
          </w:tcPr>
          <w:p w:rsidR="00863FFD" w:rsidRDefault="00863FFD" w:rsidP="00863FFD">
            <w:pPr>
              <w:rPr>
                <w:sz w:val="24"/>
                <w:szCs w:val="24"/>
                <w:rtl/>
              </w:rPr>
            </w:pPr>
            <w:r>
              <w:rPr>
                <w:rFonts w:hint="cs"/>
                <w:sz w:val="24"/>
                <w:szCs w:val="24"/>
                <w:rtl/>
              </w:rPr>
              <w:t>שם פרטי</w:t>
            </w:r>
          </w:p>
        </w:tc>
        <w:tc>
          <w:tcPr>
            <w:tcW w:w="2253" w:type="dxa"/>
          </w:tcPr>
          <w:p w:rsidR="00863FFD" w:rsidRPr="00753B62" w:rsidRDefault="00863FFD" w:rsidP="00863FFD">
            <w:pPr>
              <w:jc w:val="right"/>
              <w:rPr>
                <w:color w:val="2E74B5" w:themeColor="accent1" w:themeShade="BF"/>
                <w:sz w:val="24"/>
                <w:szCs w:val="24"/>
              </w:rPr>
            </w:pPr>
            <w:r w:rsidRPr="00753B62">
              <w:rPr>
                <w:rFonts w:hint="cs"/>
                <w:color w:val="2E74B5" w:themeColor="accent1" w:themeShade="BF"/>
                <w:sz w:val="24"/>
                <w:szCs w:val="24"/>
              </w:rPr>
              <w:t>T</w:t>
            </w:r>
            <w:r w:rsidRPr="00753B62">
              <w:rPr>
                <w:color w:val="2E74B5" w:themeColor="accent1" w:themeShade="BF"/>
                <w:sz w:val="24"/>
                <w:szCs w:val="24"/>
              </w:rPr>
              <w:t>ext</w:t>
            </w:r>
          </w:p>
        </w:tc>
        <w:tc>
          <w:tcPr>
            <w:tcW w:w="2253" w:type="dxa"/>
          </w:tcPr>
          <w:p w:rsidR="00863FFD" w:rsidRPr="007409AA" w:rsidRDefault="00863FFD" w:rsidP="00863FFD">
            <w:pPr>
              <w:jc w:val="right"/>
              <w:rPr>
                <w:b/>
                <w:bCs/>
                <w:color w:val="2E74B5" w:themeColor="accent1" w:themeShade="BF"/>
                <w:sz w:val="24"/>
                <w:szCs w:val="24"/>
                <w:rtl/>
              </w:rPr>
            </w:pPr>
            <w:r w:rsidRPr="007409AA">
              <w:rPr>
                <w:rFonts w:hint="cs"/>
                <w:b/>
                <w:bCs/>
                <w:color w:val="2E74B5" w:themeColor="accent1" w:themeShade="BF"/>
                <w:sz w:val="24"/>
                <w:szCs w:val="24"/>
              </w:rPr>
              <w:t>F</w:t>
            </w:r>
            <w:r w:rsidRPr="007409AA">
              <w:rPr>
                <w:b/>
                <w:bCs/>
                <w:color w:val="2E74B5" w:themeColor="accent1" w:themeShade="BF"/>
                <w:sz w:val="24"/>
                <w:szCs w:val="24"/>
              </w:rPr>
              <w:t>irstName</w:t>
            </w:r>
          </w:p>
        </w:tc>
      </w:tr>
      <w:tr w:rsidR="00863FFD" w:rsidTr="00863FFD">
        <w:trPr>
          <w:trHeight w:val="302"/>
        </w:trPr>
        <w:tc>
          <w:tcPr>
            <w:tcW w:w="2253" w:type="dxa"/>
          </w:tcPr>
          <w:p w:rsidR="00863FFD" w:rsidRDefault="00863FFD" w:rsidP="00863FFD">
            <w:pPr>
              <w:rPr>
                <w:sz w:val="24"/>
                <w:szCs w:val="24"/>
                <w:rtl/>
              </w:rPr>
            </w:pPr>
            <w:r>
              <w:rPr>
                <w:rFonts w:hint="cs"/>
                <w:sz w:val="24"/>
                <w:szCs w:val="24"/>
                <w:rtl/>
              </w:rPr>
              <w:t>שם משפחה</w:t>
            </w:r>
          </w:p>
        </w:tc>
        <w:tc>
          <w:tcPr>
            <w:tcW w:w="2253" w:type="dxa"/>
          </w:tcPr>
          <w:p w:rsidR="00863FFD" w:rsidRPr="00753B62" w:rsidRDefault="00863FFD" w:rsidP="00863FFD">
            <w:pPr>
              <w:jc w:val="right"/>
              <w:rPr>
                <w:color w:val="2E74B5" w:themeColor="accent1" w:themeShade="BF"/>
                <w:sz w:val="24"/>
                <w:szCs w:val="24"/>
              </w:rPr>
            </w:pPr>
            <w:r w:rsidRPr="00753B62">
              <w:rPr>
                <w:rFonts w:hint="cs"/>
                <w:color w:val="2E74B5" w:themeColor="accent1" w:themeShade="BF"/>
                <w:sz w:val="24"/>
                <w:szCs w:val="24"/>
              </w:rPr>
              <w:t>T</w:t>
            </w:r>
            <w:r w:rsidRPr="00753B62">
              <w:rPr>
                <w:color w:val="2E74B5" w:themeColor="accent1" w:themeShade="BF"/>
                <w:sz w:val="24"/>
                <w:szCs w:val="24"/>
              </w:rPr>
              <w:t>ext</w:t>
            </w:r>
          </w:p>
        </w:tc>
        <w:tc>
          <w:tcPr>
            <w:tcW w:w="2253" w:type="dxa"/>
          </w:tcPr>
          <w:p w:rsidR="00863FFD" w:rsidRPr="007409AA" w:rsidRDefault="00863FFD" w:rsidP="00863FFD">
            <w:pPr>
              <w:jc w:val="right"/>
              <w:rPr>
                <w:b/>
                <w:bCs/>
                <w:color w:val="2E74B5" w:themeColor="accent1" w:themeShade="BF"/>
                <w:sz w:val="24"/>
                <w:szCs w:val="24"/>
              </w:rPr>
            </w:pPr>
            <w:r w:rsidRPr="007409AA">
              <w:rPr>
                <w:rFonts w:hint="cs"/>
                <w:b/>
                <w:bCs/>
                <w:color w:val="2E74B5" w:themeColor="accent1" w:themeShade="BF"/>
                <w:sz w:val="24"/>
                <w:szCs w:val="24"/>
              </w:rPr>
              <w:t>L</w:t>
            </w:r>
            <w:r w:rsidRPr="007409AA">
              <w:rPr>
                <w:b/>
                <w:bCs/>
                <w:color w:val="2E74B5" w:themeColor="accent1" w:themeShade="BF"/>
                <w:sz w:val="24"/>
                <w:szCs w:val="24"/>
              </w:rPr>
              <w:t>astName</w:t>
            </w:r>
          </w:p>
        </w:tc>
      </w:tr>
      <w:tr w:rsidR="00863FFD" w:rsidTr="00863FFD">
        <w:trPr>
          <w:trHeight w:val="287"/>
        </w:trPr>
        <w:tc>
          <w:tcPr>
            <w:tcW w:w="2253" w:type="dxa"/>
          </w:tcPr>
          <w:p w:rsidR="00863FFD" w:rsidRDefault="00863FFD" w:rsidP="00863FFD">
            <w:pPr>
              <w:rPr>
                <w:sz w:val="24"/>
                <w:szCs w:val="24"/>
                <w:rtl/>
              </w:rPr>
            </w:pPr>
            <w:r>
              <w:rPr>
                <w:rFonts w:hint="cs"/>
                <w:sz w:val="24"/>
                <w:szCs w:val="24"/>
                <w:rtl/>
              </w:rPr>
              <w:t>תאריך לידה</w:t>
            </w:r>
          </w:p>
        </w:tc>
        <w:tc>
          <w:tcPr>
            <w:tcW w:w="2253" w:type="dxa"/>
          </w:tcPr>
          <w:p w:rsidR="00863FFD" w:rsidRPr="00753B62" w:rsidRDefault="00863FFD" w:rsidP="00863FFD">
            <w:pPr>
              <w:jc w:val="right"/>
              <w:rPr>
                <w:color w:val="2E74B5" w:themeColor="accent1" w:themeShade="BF"/>
                <w:sz w:val="24"/>
                <w:szCs w:val="24"/>
              </w:rPr>
            </w:pPr>
            <w:r w:rsidRPr="00753B62">
              <w:rPr>
                <w:rFonts w:hint="cs"/>
                <w:color w:val="2E74B5" w:themeColor="accent1" w:themeShade="BF"/>
                <w:sz w:val="24"/>
                <w:szCs w:val="24"/>
              </w:rPr>
              <w:t>D</w:t>
            </w:r>
            <w:r w:rsidRPr="00753B62">
              <w:rPr>
                <w:color w:val="2E74B5" w:themeColor="accent1" w:themeShade="BF"/>
                <w:sz w:val="24"/>
                <w:szCs w:val="24"/>
              </w:rPr>
              <w:t>ate</w:t>
            </w:r>
          </w:p>
        </w:tc>
        <w:tc>
          <w:tcPr>
            <w:tcW w:w="2253" w:type="dxa"/>
          </w:tcPr>
          <w:p w:rsidR="00863FFD" w:rsidRPr="007409AA" w:rsidRDefault="00863FFD" w:rsidP="00863FFD">
            <w:pPr>
              <w:jc w:val="right"/>
              <w:rPr>
                <w:b/>
                <w:bCs/>
                <w:color w:val="2E74B5" w:themeColor="accent1" w:themeShade="BF"/>
                <w:sz w:val="24"/>
                <w:szCs w:val="24"/>
              </w:rPr>
            </w:pPr>
            <w:r w:rsidRPr="007409AA">
              <w:rPr>
                <w:rFonts w:hint="cs"/>
                <w:b/>
                <w:bCs/>
                <w:color w:val="2E74B5" w:themeColor="accent1" w:themeShade="BF"/>
                <w:sz w:val="24"/>
                <w:szCs w:val="24"/>
              </w:rPr>
              <w:t>B</w:t>
            </w:r>
            <w:r w:rsidRPr="007409AA">
              <w:rPr>
                <w:b/>
                <w:bCs/>
                <w:color w:val="2E74B5" w:themeColor="accent1" w:themeShade="BF"/>
                <w:sz w:val="24"/>
                <w:szCs w:val="24"/>
              </w:rPr>
              <w:t>irthDate</w:t>
            </w:r>
          </w:p>
        </w:tc>
      </w:tr>
      <w:tr w:rsidR="00863FFD" w:rsidTr="00863FFD">
        <w:trPr>
          <w:trHeight w:val="287"/>
        </w:trPr>
        <w:tc>
          <w:tcPr>
            <w:tcW w:w="2253" w:type="dxa"/>
          </w:tcPr>
          <w:p w:rsidR="00863FFD" w:rsidRDefault="00863FFD" w:rsidP="00863FFD">
            <w:pPr>
              <w:rPr>
                <w:sz w:val="24"/>
                <w:szCs w:val="24"/>
                <w:rtl/>
              </w:rPr>
            </w:pPr>
            <w:r>
              <w:rPr>
                <w:rFonts w:hint="cs"/>
                <w:sz w:val="24"/>
                <w:szCs w:val="24"/>
                <w:rtl/>
              </w:rPr>
              <w:t>עיר</w:t>
            </w:r>
          </w:p>
        </w:tc>
        <w:tc>
          <w:tcPr>
            <w:tcW w:w="2253" w:type="dxa"/>
          </w:tcPr>
          <w:p w:rsidR="00863FFD" w:rsidRPr="007409AA" w:rsidRDefault="00863FFD" w:rsidP="00863FFD">
            <w:pPr>
              <w:jc w:val="right"/>
              <w:rPr>
                <w:b/>
                <w:bCs/>
                <w:color w:val="2E74B5" w:themeColor="accent1" w:themeShade="BF"/>
                <w:sz w:val="24"/>
                <w:szCs w:val="24"/>
              </w:rPr>
            </w:pPr>
            <w:r w:rsidRPr="00753B62">
              <w:rPr>
                <w:rFonts w:hint="cs"/>
                <w:color w:val="2E74B5" w:themeColor="accent1" w:themeShade="BF"/>
                <w:sz w:val="24"/>
                <w:szCs w:val="24"/>
              </w:rPr>
              <w:t>T</w:t>
            </w:r>
            <w:r w:rsidRPr="00753B62">
              <w:rPr>
                <w:color w:val="2E74B5" w:themeColor="accent1" w:themeShade="BF"/>
                <w:sz w:val="24"/>
                <w:szCs w:val="24"/>
              </w:rPr>
              <w:t>ext</w:t>
            </w:r>
          </w:p>
        </w:tc>
        <w:tc>
          <w:tcPr>
            <w:tcW w:w="2253" w:type="dxa"/>
          </w:tcPr>
          <w:p w:rsidR="00863FFD" w:rsidRPr="007409AA" w:rsidRDefault="00863FFD" w:rsidP="00863FFD">
            <w:pPr>
              <w:jc w:val="right"/>
              <w:rPr>
                <w:b/>
                <w:bCs/>
                <w:color w:val="2E74B5" w:themeColor="accent1" w:themeShade="BF"/>
                <w:sz w:val="24"/>
                <w:szCs w:val="24"/>
              </w:rPr>
            </w:pPr>
            <w:r w:rsidRPr="007409AA">
              <w:rPr>
                <w:rFonts w:hint="cs"/>
                <w:b/>
                <w:bCs/>
                <w:color w:val="2E74B5" w:themeColor="accent1" w:themeShade="BF"/>
                <w:sz w:val="24"/>
                <w:szCs w:val="24"/>
              </w:rPr>
              <w:t>C</w:t>
            </w:r>
            <w:r w:rsidRPr="007409AA">
              <w:rPr>
                <w:b/>
                <w:bCs/>
                <w:color w:val="2E74B5" w:themeColor="accent1" w:themeShade="BF"/>
                <w:sz w:val="24"/>
                <w:szCs w:val="24"/>
              </w:rPr>
              <w:t>ity</w:t>
            </w:r>
          </w:p>
        </w:tc>
      </w:tr>
      <w:tr w:rsidR="00863FFD" w:rsidTr="00863FFD">
        <w:trPr>
          <w:trHeight w:val="287"/>
        </w:trPr>
        <w:tc>
          <w:tcPr>
            <w:tcW w:w="2253" w:type="dxa"/>
          </w:tcPr>
          <w:p w:rsidR="00863FFD" w:rsidRDefault="00863FFD" w:rsidP="00863FFD">
            <w:pPr>
              <w:rPr>
                <w:sz w:val="24"/>
                <w:szCs w:val="24"/>
                <w:rtl/>
              </w:rPr>
            </w:pPr>
            <w:r>
              <w:rPr>
                <w:rFonts w:hint="cs"/>
                <w:sz w:val="24"/>
                <w:szCs w:val="24"/>
                <w:rtl/>
              </w:rPr>
              <w:t>רחוב</w:t>
            </w:r>
          </w:p>
        </w:tc>
        <w:tc>
          <w:tcPr>
            <w:tcW w:w="2253" w:type="dxa"/>
          </w:tcPr>
          <w:p w:rsidR="00863FFD" w:rsidRPr="007409AA" w:rsidRDefault="00863FFD" w:rsidP="00863FFD">
            <w:pPr>
              <w:jc w:val="right"/>
              <w:rPr>
                <w:b/>
                <w:bCs/>
                <w:color w:val="2E74B5" w:themeColor="accent1" w:themeShade="BF"/>
                <w:sz w:val="24"/>
                <w:szCs w:val="24"/>
              </w:rPr>
            </w:pPr>
            <w:r w:rsidRPr="00753B62">
              <w:rPr>
                <w:rFonts w:hint="cs"/>
                <w:color w:val="2E74B5" w:themeColor="accent1" w:themeShade="BF"/>
                <w:sz w:val="24"/>
                <w:szCs w:val="24"/>
              </w:rPr>
              <w:t>T</w:t>
            </w:r>
            <w:r w:rsidRPr="00753B62">
              <w:rPr>
                <w:color w:val="2E74B5" w:themeColor="accent1" w:themeShade="BF"/>
                <w:sz w:val="24"/>
                <w:szCs w:val="24"/>
              </w:rPr>
              <w:t>ext</w:t>
            </w:r>
          </w:p>
        </w:tc>
        <w:tc>
          <w:tcPr>
            <w:tcW w:w="2253" w:type="dxa"/>
          </w:tcPr>
          <w:p w:rsidR="00863FFD" w:rsidRPr="007409AA" w:rsidRDefault="00863FFD" w:rsidP="00863FFD">
            <w:pPr>
              <w:jc w:val="right"/>
              <w:rPr>
                <w:b/>
                <w:bCs/>
                <w:color w:val="2E74B5" w:themeColor="accent1" w:themeShade="BF"/>
                <w:sz w:val="24"/>
                <w:szCs w:val="24"/>
                <w:rtl/>
              </w:rPr>
            </w:pPr>
            <w:r w:rsidRPr="007409AA">
              <w:rPr>
                <w:rFonts w:hint="cs"/>
                <w:b/>
                <w:bCs/>
                <w:color w:val="2E74B5" w:themeColor="accent1" w:themeShade="BF"/>
                <w:sz w:val="24"/>
                <w:szCs w:val="24"/>
              </w:rPr>
              <w:t>S</w:t>
            </w:r>
            <w:r w:rsidRPr="007409AA">
              <w:rPr>
                <w:b/>
                <w:bCs/>
                <w:color w:val="2E74B5" w:themeColor="accent1" w:themeShade="BF"/>
                <w:sz w:val="24"/>
                <w:szCs w:val="24"/>
              </w:rPr>
              <w:t>treet</w:t>
            </w:r>
          </w:p>
        </w:tc>
      </w:tr>
      <w:tr w:rsidR="00863FFD" w:rsidTr="00863FFD">
        <w:trPr>
          <w:trHeight w:val="287"/>
        </w:trPr>
        <w:tc>
          <w:tcPr>
            <w:tcW w:w="2253" w:type="dxa"/>
          </w:tcPr>
          <w:p w:rsidR="00863FFD" w:rsidRDefault="00863FFD" w:rsidP="00863FFD">
            <w:pPr>
              <w:rPr>
                <w:sz w:val="24"/>
                <w:szCs w:val="24"/>
                <w:rtl/>
              </w:rPr>
            </w:pPr>
            <w:r>
              <w:rPr>
                <w:rFonts w:hint="cs"/>
                <w:sz w:val="24"/>
                <w:szCs w:val="24"/>
                <w:rtl/>
              </w:rPr>
              <w:t>מס' בית</w:t>
            </w:r>
          </w:p>
        </w:tc>
        <w:tc>
          <w:tcPr>
            <w:tcW w:w="2253" w:type="dxa"/>
          </w:tcPr>
          <w:p w:rsidR="00863FFD" w:rsidRPr="007409AA" w:rsidRDefault="00863FFD" w:rsidP="00863FFD">
            <w:pPr>
              <w:jc w:val="right"/>
              <w:rPr>
                <w:b/>
                <w:bCs/>
                <w:color w:val="2E74B5" w:themeColor="accent1" w:themeShade="BF"/>
                <w:sz w:val="24"/>
                <w:szCs w:val="24"/>
              </w:rPr>
            </w:pPr>
            <w:r w:rsidRPr="00A56206">
              <w:rPr>
                <w:color w:val="2E74B5" w:themeColor="accent1" w:themeShade="BF"/>
                <w:sz w:val="24"/>
                <w:szCs w:val="24"/>
              </w:rPr>
              <w:t>integer</w:t>
            </w:r>
          </w:p>
        </w:tc>
        <w:tc>
          <w:tcPr>
            <w:tcW w:w="2253" w:type="dxa"/>
          </w:tcPr>
          <w:p w:rsidR="00863FFD" w:rsidRPr="007409AA" w:rsidRDefault="00863FFD" w:rsidP="00863FFD">
            <w:pPr>
              <w:jc w:val="right"/>
              <w:rPr>
                <w:b/>
                <w:bCs/>
                <w:color w:val="2E74B5" w:themeColor="accent1" w:themeShade="BF"/>
                <w:sz w:val="24"/>
                <w:szCs w:val="24"/>
              </w:rPr>
            </w:pPr>
            <w:r w:rsidRPr="007409AA">
              <w:rPr>
                <w:rFonts w:hint="cs"/>
                <w:b/>
                <w:bCs/>
                <w:color w:val="2E74B5" w:themeColor="accent1" w:themeShade="BF"/>
                <w:sz w:val="24"/>
                <w:szCs w:val="24"/>
              </w:rPr>
              <w:t>N</w:t>
            </w:r>
            <w:r w:rsidRPr="007409AA">
              <w:rPr>
                <w:b/>
                <w:bCs/>
                <w:color w:val="2E74B5" w:themeColor="accent1" w:themeShade="BF"/>
                <w:sz w:val="24"/>
                <w:szCs w:val="24"/>
              </w:rPr>
              <w:t>um</w:t>
            </w:r>
          </w:p>
        </w:tc>
      </w:tr>
    </w:tbl>
    <w:p w:rsidR="0027683E" w:rsidRDefault="0027683E" w:rsidP="0027683E">
      <w:pPr>
        <w:jc w:val="right"/>
        <w:rPr>
          <w:b/>
          <w:bCs/>
          <w:color w:val="2E74B5" w:themeColor="accent1" w:themeShade="BF"/>
          <w:sz w:val="28"/>
          <w:szCs w:val="28"/>
        </w:rPr>
      </w:pPr>
      <w:r>
        <w:rPr>
          <w:b/>
          <w:bCs/>
          <w:color w:val="2E74B5" w:themeColor="accent1" w:themeShade="BF"/>
          <w:sz w:val="28"/>
          <w:szCs w:val="28"/>
        </w:rPr>
        <w:t xml:space="preserve">    </w:t>
      </w:r>
      <w:r>
        <w:rPr>
          <w:rFonts w:hint="cs"/>
          <w:b/>
          <w:bCs/>
          <w:color w:val="2E74B5" w:themeColor="accent1" w:themeShade="BF"/>
          <w:sz w:val="28"/>
          <w:szCs w:val="28"/>
          <w:rtl/>
        </w:rPr>
        <w:t xml:space="preserve"> </w:t>
      </w:r>
    </w:p>
    <w:p w:rsidR="0027683E" w:rsidRPr="0027683E" w:rsidRDefault="0027683E" w:rsidP="0027683E">
      <w:pPr>
        <w:rPr>
          <w:rtl/>
        </w:rPr>
      </w:pPr>
    </w:p>
    <w:p w:rsidR="0027683E" w:rsidRDefault="0027683E" w:rsidP="0027683E">
      <w:pPr>
        <w:rPr>
          <w:rtl/>
        </w:rPr>
      </w:pPr>
    </w:p>
    <w:p w:rsidR="0027683E" w:rsidRDefault="0027683E" w:rsidP="0027683E">
      <w:pPr>
        <w:rPr>
          <w:rtl/>
        </w:rPr>
      </w:pPr>
    </w:p>
    <w:p w:rsidR="0027683E" w:rsidRDefault="0027683E" w:rsidP="0027683E">
      <w:pPr>
        <w:rPr>
          <w:rtl/>
        </w:rPr>
      </w:pPr>
    </w:p>
    <w:p w:rsidR="0027683E" w:rsidRDefault="0027683E" w:rsidP="0027683E">
      <w:pPr>
        <w:rPr>
          <w:rtl/>
        </w:rPr>
      </w:pPr>
    </w:p>
    <w:p w:rsidR="0027683E" w:rsidRDefault="0027683E" w:rsidP="0027683E">
      <w:pPr>
        <w:rPr>
          <w:rtl/>
        </w:rPr>
      </w:pPr>
    </w:p>
    <w:p w:rsidR="0027683E" w:rsidRDefault="0027683E" w:rsidP="0027683E">
      <w:pPr>
        <w:rPr>
          <w:rtl/>
        </w:rPr>
      </w:pPr>
    </w:p>
    <w:p w:rsidR="0027683E" w:rsidRDefault="0027683E" w:rsidP="0027683E">
      <w:pPr>
        <w:rPr>
          <w:rtl/>
        </w:rPr>
      </w:pPr>
    </w:p>
    <w:tbl>
      <w:tblPr>
        <w:tblStyle w:val="a3"/>
        <w:tblpPr w:leftFromText="180" w:rightFromText="180" w:vertAnchor="text" w:horzAnchor="margin" w:tblpXSpec="center" w:tblpY="417"/>
        <w:bidiVisual/>
        <w:tblW w:w="0" w:type="auto"/>
        <w:tblLook w:val="04A0" w:firstRow="1" w:lastRow="0" w:firstColumn="1" w:lastColumn="0" w:noHBand="0" w:noVBand="1"/>
      </w:tblPr>
      <w:tblGrid>
        <w:gridCol w:w="2947"/>
        <w:gridCol w:w="2364"/>
        <w:gridCol w:w="2985"/>
      </w:tblGrid>
      <w:tr w:rsidR="00863FFD" w:rsidTr="00863FFD">
        <w:tc>
          <w:tcPr>
            <w:tcW w:w="2947" w:type="dxa"/>
          </w:tcPr>
          <w:p w:rsidR="00863FFD" w:rsidRPr="00A56206" w:rsidRDefault="00863FFD" w:rsidP="00863FFD">
            <w:pPr>
              <w:rPr>
                <w:sz w:val="24"/>
                <w:szCs w:val="24"/>
                <w:rtl/>
              </w:rPr>
            </w:pPr>
            <w:r>
              <w:rPr>
                <w:rFonts w:hint="cs"/>
                <w:sz w:val="24"/>
                <w:szCs w:val="24"/>
                <w:rtl/>
              </w:rPr>
              <w:t>ת"ז</w:t>
            </w:r>
          </w:p>
        </w:tc>
        <w:tc>
          <w:tcPr>
            <w:tcW w:w="2364" w:type="dxa"/>
          </w:tcPr>
          <w:p w:rsidR="00863FFD" w:rsidRPr="00A56206" w:rsidRDefault="00863FFD" w:rsidP="00863FFD">
            <w:pPr>
              <w:jc w:val="right"/>
              <w:rPr>
                <w:color w:val="2E74B5" w:themeColor="accent1" w:themeShade="BF"/>
                <w:sz w:val="24"/>
                <w:szCs w:val="24"/>
              </w:rPr>
            </w:pPr>
            <w:r w:rsidRPr="00A56206">
              <w:rPr>
                <w:color w:val="2E74B5" w:themeColor="accent1" w:themeShade="BF"/>
                <w:sz w:val="24"/>
                <w:szCs w:val="24"/>
              </w:rPr>
              <w:t>integer</w:t>
            </w:r>
          </w:p>
        </w:tc>
        <w:tc>
          <w:tcPr>
            <w:tcW w:w="2985" w:type="dxa"/>
          </w:tcPr>
          <w:p w:rsidR="00863FFD" w:rsidRPr="00A56206" w:rsidRDefault="00863FFD" w:rsidP="00863FFD">
            <w:pPr>
              <w:jc w:val="right"/>
              <w:rPr>
                <w:b/>
                <w:bCs/>
                <w:color w:val="2E74B5" w:themeColor="accent1" w:themeShade="BF"/>
                <w:sz w:val="24"/>
                <w:szCs w:val="24"/>
              </w:rPr>
            </w:pPr>
            <w:r w:rsidRPr="00A56206">
              <w:rPr>
                <w:rFonts w:hint="cs"/>
                <w:b/>
                <w:bCs/>
                <w:color w:val="2E74B5" w:themeColor="accent1" w:themeShade="BF"/>
                <w:sz w:val="24"/>
                <w:szCs w:val="24"/>
                <w:u w:val="single"/>
              </w:rPr>
              <w:t>I</w:t>
            </w:r>
            <w:r w:rsidRPr="00A56206">
              <w:rPr>
                <w:b/>
                <w:bCs/>
                <w:color w:val="2E74B5" w:themeColor="accent1" w:themeShade="BF"/>
                <w:sz w:val="24"/>
                <w:szCs w:val="24"/>
                <w:u w:val="single"/>
              </w:rPr>
              <w:t>d</w:t>
            </w:r>
            <w:r w:rsidRPr="00A56206">
              <w:rPr>
                <w:b/>
                <w:bCs/>
                <w:color w:val="2E74B5" w:themeColor="accent1" w:themeShade="BF"/>
                <w:sz w:val="24"/>
                <w:szCs w:val="24"/>
              </w:rPr>
              <w:t xml:space="preserve"> (foreign key from person(Id)) , (primary key)</w:t>
            </w:r>
          </w:p>
        </w:tc>
      </w:tr>
      <w:tr w:rsidR="00863FFD" w:rsidTr="00863FFD">
        <w:tc>
          <w:tcPr>
            <w:tcW w:w="2947" w:type="dxa"/>
          </w:tcPr>
          <w:p w:rsidR="00863FFD" w:rsidRPr="00A56206" w:rsidRDefault="00863FFD" w:rsidP="00863FFD">
            <w:pPr>
              <w:rPr>
                <w:sz w:val="24"/>
                <w:szCs w:val="24"/>
                <w:rtl/>
              </w:rPr>
            </w:pPr>
            <w:r>
              <w:rPr>
                <w:rFonts w:hint="cs"/>
                <w:sz w:val="24"/>
                <w:szCs w:val="24"/>
                <w:rtl/>
              </w:rPr>
              <w:t>תאריך תחילת העסקה</w:t>
            </w:r>
          </w:p>
        </w:tc>
        <w:tc>
          <w:tcPr>
            <w:tcW w:w="2364" w:type="dxa"/>
          </w:tcPr>
          <w:p w:rsidR="00863FFD" w:rsidRPr="00A56206" w:rsidRDefault="00863FFD" w:rsidP="00863FFD">
            <w:pPr>
              <w:jc w:val="right"/>
              <w:rPr>
                <w:color w:val="2E74B5" w:themeColor="accent1" w:themeShade="BF"/>
                <w:sz w:val="24"/>
                <w:szCs w:val="24"/>
              </w:rPr>
            </w:pPr>
            <w:r w:rsidRPr="00A56206">
              <w:rPr>
                <w:rFonts w:hint="cs"/>
                <w:color w:val="2E74B5" w:themeColor="accent1" w:themeShade="BF"/>
                <w:sz w:val="24"/>
                <w:szCs w:val="24"/>
              </w:rPr>
              <w:t>D</w:t>
            </w:r>
            <w:r w:rsidRPr="00A56206">
              <w:rPr>
                <w:color w:val="2E74B5" w:themeColor="accent1" w:themeShade="BF"/>
                <w:sz w:val="24"/>
                <w:szCs w:val="24"/>
              </w:rPr>
              <w:t>ate</w:t>
            </w:r>
          </w:p>
        </w:tc>
        <w:tc>
          <w:tcPr>
            <w:tcW w:w="2985" w:type="dxa"/>
          </w:tcPr>
          <w:p w:rsidR="00863FFD" w:rsidRPr="00A56206" w:rsidRDefault="00863FFD" w:rsidP="00863FFD">
            <w:pPr>
              <w:jc w:val="right"/>
              <w:rPr>
                <w:b/>
                <w:bCs/>
                <w:color w:val="2E74B5" w:themeColor="accent1" w:themeShade="BF"/>
                <w:sz w:val="24"/>
                <w:szCs w:val="24"/>
                <w:rtl/>
              </w:rPr>
            </w:pPr>
            <w:r w:rsidRPr="00A56206">
              <w:rPr>
                <w:b/>
                <w:bCs/>
                <w:color w:val="2E74B5" w:themeColor="accent1" w:themeShade="BF"/>
                <w:sz w:val="24"/>
                <w:szCs w:val="24"/>
              </w:rPr>
              <w:t>StartDate</w:t>
            </w:r>
          </w:p>
        </w:tc>
      </w:tr>
      <w:tr w:rsidR="00863FFD" w:rsidTr="00863FFD">
        <w:tc>
          <w:tcPr>
            <w:tcW w:w="2947" w:type="dxa"/>
          </w:tcPr>
          <w:p w:rsidR="00863FFD" w:rsidRPr="00A56206" w:rsidRDefault="00863FFD" w:rsidP="00863FFD">
            <w:pPr>
              <w:rPr>
                <w:sz w:val="24"/>
                <w:szCs w:val="24"/>
              </w:rPr>
            </w:pPr>
            <w:r>
              <w:rPr>
                <w:rFonts w:hint="cs"/>
                <w:sz w:val="24"/>
                <w:szCs w:val="24"/>
                <w:rtl/>
              </w:rPr>
              <w:t xml:space="preserve">תחום התמחות: דיני עבודה </w:t>
            </w:r>
            <w:r>
              <w:rPr>
                <w:sz w:val="24"/>
                <w:szCs w:val="24"/>
              </w:rPr>
              <w:t>(labor)</w:t>
            </w:r>
            <w:r>
              <w:rPr>
                <w:rFonts w:hint="cs"/>
                <w:sz w:val="24"/>
                <w:szCs w:val="24"/>
                <w:rtl/>
              </w:rPr>
              <w:t xml:space="preserve">, פלילים </w:t>
            </w:r>
            <w:r>
              <w:rPr>
                <w:sz w:val="24"/>
                <w:szCs w:val="24"/>
              </w:rPr>
              <w:t>(criminal)</w:t>
            </w:r>
            <w:r>
              <w:rPr>
                <w:rFonts w:hint="cs"/>
                <w:sz w:val="24"/>
                <w:szCs w:val="24"/>
                <w:rtl/>
              </w:rPr>
              <w:t xml:space="preserve">, דיני מיסים </w:t>
            </w:r>
            <w:r>
              <w:rPr>
                <w:sz w:val="24"/>
                <w:szCs w:val="24"/>
              </w:rPr>
              <w:t>(tax)</w:t>
            </w:r>
            <w:r>
              <w:rPr>
                <w:rFonts w:hint="cs"/>
                <w:sz w:val="24"/>
                <w:szCs w:val="24"/>
                <w:rtl/>
              </w:rPr>
              <w:t xml:space="preserve">, דיני משפחה </w:t>
            </w:r>
            <w:r>
              <w:rPr>
                <w:sz w:val="24"/>
                <w:szCs w:val="24"/>
              </w:rPr>
              <w:t xml:space="preserve">(family) </w:t>
            </w:r>
            <w:r>
              <w:rPr>
                <w:rFonts w:hint="cs"/>
                <w:sz w:val="24"/>
                <w:szCs w:val="24"/>
                <w:rtl/>
              </w:rPr>
              <w:t xml:space="preserve">דיני מסחר </w:t>
            </w:r>
            <w:r>
              <w:rPr>
                <w:sz w:val="24"/>
                <w:szCs w:val="24"/>
              </w:rPr>
              <w:t>(commercial)</w:t>
            </w:r>
          </w:p>
        </w:tc>
        <w:tc>
          <w:tcPr>
            <w:tcW w:w="2364" w:type="dxa"/>
          </w:tcPr>
          <w:p w:rsidR="00863FFD" w:rsidRPr="00753B62" w:rsidRDefault="00863FFD" w:rsidP="00863FFD">
            <w:pPr>
              <w:jc w:val="right"/>
              <w:rPr>
                <w:color w:val="2E74B5" w:themeColor="accent1" w:themeShade="BF"/>
                <w:sz w:val="24"/>
                <w:szCs w:val="24"/>
              </w:rPr>
            </w:pPr>
            <w:r w:rsidRPr="00753B62">
              <w:rPr>
                <w:rFonts w:hint="cs"/>
                <w:color w:val="2E74B5" w:themeColor="accent1" w:themeShade="BF"/>
                <w:sz w:val="24"/>
                <w:szCs w:val="24"/>
              </w:rPr>
              <w:t>E</w:t>
            </w:r>
            <w:r w:rsidRPr="00753B62">
              <w:rPr>
                <w:color w:val="2E74B5" w:themeColor="accent1" w:themeShade="BF"/>
                <w:sz w:val="24"/>
                <w:szCs w:val="24"/>
              </w:rPr>
              <w:t>num</w:t>
            </w:r>
          </w:p>
        </w:tc>
        <w:tc>
          <w:tcPr>
            <w:tcW w:w="2985" w:type="dxa"/>
          </w:tcPr>
          <w:p w:rsidR="00863FFD" w:rsidRPr="00A56206" w:rsidRDefault="00863FFD" w:rsidP="00863FFD">
            <w:pPr>
              <w:jc w:val="right"/>
              <w:rPr>
                <w:b/>
                <w:bCs/>
                <w:color w:val="2E74B5" w:themeColor="accent1" w:themeShade="BF"/>
                <w:sz w:val="24"/>
                <w:szCs w:val="24"/>
                <w:rtl/>
              </w:rPr>
            </w:pPr>
            <w:r w:rsidRPr="00A56206">
              <w:rPr>
                <w:rFonts w:hint="cs"/>
                <w:b/>
                <w:bCs/>
                <w:color w:val="2E74B5" w:themeColor="accent1" w:themeShade="BF"/>
                <w:sz w:val="24"/>
                <w:szCs w:val="24"/>
              </w:rPr>
              <w:t>S</w:t>
            </w:r>
            <w:r w:rsidRPr="00A56206">
              <w:rPr>
                <w:b/>
                <w:bCs/>
                <w:color w:val="2E74B5" w:themeColor="accent1" w:themeShade="BF"/>
                <w:sz w:val="24"/>
                <w:szCs w:val="24"/>
              </w:rPr>
              <w:t>pecialization</w:t>
            </w:r>
          </w:p>
        </w:tc>
      </w:tr>
    </w:tbl>
    <w:p w:rsidR="0027683E" w:rsidRPr="00CF2F3F" w:rsidRDefault="0027683E" w:rsidP="00CF2F3F">
      <w:pPr>
        <w:bidi w:val="0"/>
        <w:rPr>
          <w:b/>
          <w:bCs/>
          <w:color w:val="2E74B5" w:themeColor="accent1" w:themeShade="BF"/>
          <w:sz w:val="28"/>
          <w:szCs w:val="28"/>
          <w:rtl/>
        </w:rPr>
      </w:pPr>
      <w:r>
        <w:rPr>
          <w:b/>
          <w:bCs/>
          <w:color w:val="2E74B5" w:themeColor="accent1" w:themeShade="BF"/>
          <w:sz w:val="28"/>
          <w:szCs w:val="28"/>
        </w:rPr>
        <w:t xml:space="preserve"> </w:t>
      </w:r>
      <w:r w:rsidR="00CF2F3F">
        <w:rPr>
          <w:b/>
          <w:bCs/>
          <w:color w:val="2E74B5" w:themeColor="accent1" w:themeShade="BF"/>
          <w:sz w:val="28"/>
          <w:szCs w:val="28"/>
        </w:rPr>
        <w:t xml:space="preserve">  </w:t>
      </w:r>
      <w:r w:rsidRPr="007409AA">
        <w:rPr>
          <w:rFonts w:hint="cs"/>
          <w:b/>
          <w:bCs/>
          <w:color w:val="2E74B5" w:themeColor="accent1" w:themeShade="BF"/>
          <w:sz w:val="28"/>
          <w:szCs w:val="28"/>
        </w:rPr>
        <w:t>L</w:t>
      </w:r>
      <w:r w:rsidR="00CF2F3F">
        <w:rPr>
          <w:b/>
          <w:bCs/>
          <w:color w:val="2E74B5" w:themeColor="accent1" w:themeShade="BF"/>
          <w:sz w:val="28"/>
          <w:szCs w:val="28"/>
        </w:rPr>
        <w:t>awyer</w:t>
      </w:r>
    </w:p>
    <w:p w:rsidR="0027683E" w:rsidRDefault="0027683E" w:rsidP="0027683E">
      <w:pPr>
        <w:rPr>
          <w:rtl/>
        </w:rPr>
      </w:pPr>
    </w:p>
    <w:p w:rsidR="00CF2F3F" w:rsidRDefault="00CF2F3F" w:rsidP="0027683E">
      <w:pPr>
        <w:rPr>
          <w:rtl/>
        </w:rPr>
      </w:pPr>
    </w:p>
    <w:p w:rsidR="00CF2F3F" w:rsidRDefault="00CF2F3F" w:rsidP="0027683E">
      <w:pPr>
        <w:rPr>
          <w:rtl/>
        </w:rPr>
      </w:pPr>
    </w:p>
    <w:p w:rsidR="00CF2F3F" w:rsidRDefault="00CF2F3F" w:rsidP="0027683E">
      <w:pPr>
        <w:rPr>
          <w:rtl/>
        </w:rPr>
      </w:pPr>
    </w:p>
    <w:p w:rsidR="00CF2F3F" w:rsidRDefault="00CF2F3F" w:rsidP="0027683E">
      <w:pPr>
        <w:rPr>
          <w:rtl/>
        </w:rPr>
      </w:pPr>
    </w:p>
    <w:tbl>
      <w:tblPr>
        <w:tblStyle w:val="a3"/>
        <w:tblpPr w:leftFromText="180" w:rightFromText="180" w:vertAnchor="text" w:horzAnchor="margin" w:tblpY="502"/>
        <w:bidiVisual/>
        <w:tblW w:w="0" w:type="auto"/>
        <w:tblLook w:val="04A0" w:firstRow="1" w:lastRow="0" w:firstColumn="1" w:lastColumn="0" w:noHBand="0" w:noVBand="1"/>
      </w:tblPr>
      <w:tblGrid>
        <w:gridCol w:w="2765"/>
        <w:gridCol w:w="2765"/>
        <w:gridCol w:w="2766"/>
      </w:tblGrid>
      <w:tr w:rsidR="00863FFD" w:rsidTr="00CF2F3F">
        <w:tc>
          <w:tcPr>
            <w:tcW w:w="2765" w:type="dxa"/>
          </w:tcPr>
          <w:p w:rsidR="00863FFD" w:rsidRDefault="00863FFD" w:rsidP="00CF2F3F">
            <w:pPr>
              <w:rPr>
                <w:b/>
                <w:bCs/>
                <w:color w:val="2E74B5" w:themeColor="accent1" w:themeShade="BF"/>
                <w:sz w:val="32"/>
                <w:szCs w:val="32"/>
                <w:rtl/>
              </w:rPr>
            </w:pPr>
            <w:r>
              <w:rPr>
                <w:rFonts w:hint="cs"/>
                <w:sz w:val="24"/>
                <w:szCs w:val="24"/>
                <w:rtl/>
              </w:rPr>
              <w:t>ת"ז</w:t>
            </w:r>
          </w:p>
        </w:tc>
        <w:tc>
          <w:tcPr>
            <w:tcW w:w="2765" w:type="dxa"/>
          </w:tcPr>
          <w:p w:rsidR="00863FFD" w:rsidRDefault="00863FFD" w:rsidP="00CF2F3F">
            <w:pPr>
              <w:jc w:val="right"/>
              <w:rPr>
                <w:b/>
                <w:bCs/>
                <w:color w:val="2E74B5" w:themeColor="accent1" w:themeShade="BF"/>
                <w:sz w:val="32"/>
                <w:szCs w:val="32"/>
                <w:rtl/>
              </w:rPr>
            </w:pPr>
            <w:r w:rsidRPr="00A56206">
              <w:rPr>
                <w:color w:val="2E74B5" w:themeColor="accent1" w:themeShade="BF"/>
                <w:sz w:val="24"/>
                <w:szCs w:val="24"/>
              </w:rPr>
              <w:t>integer</w:t>
            </w:r>
          </w:p>
        </w:tc>
        <w:tc>
          <w:tcPr>
            <w:tcW w:w="2766" w:type="dxa"/>
          </w:tcPr>
          <w:p w:rsidR="00863FFD" w:rsidRPr="00A56206" w:rsidRDefault="00863FFD" w:rsidP="00CF2F3F">
            <w:pPr>
              <w:jc w:val="right"/>
              <w:rPr>
                <w:b/>
                <w:bCs/>
                <w:color w:val="2E74B5" w:themeColor="accent1" w:themeShade="BF"/>
                <w:sz w:val="24"/>
                <w:szCs w:val="24"/>
              </w:rPr>
            </w:pPr>
            <w:r w:rsidRPr="00A56206">
              <w:rPr>
                <w:rFonts w:hint="cs"/>
                <w:b/>
                <w:bCs/>
                <w:color w:val="2E74B5" w:themeColor="accent1" w:themeShade="BF"/>
                <w:sz w:val="24"/>
                <w:szCs w:val="24"/>
                <w:u w:val="single"/>
              </w:rPr>
              <w:t>I</w:t>
            </w:r>
            <w:r w:rsidRPr="00A56206">
              <w:rPr>
                <w:b/>
                <w:bCs/>
                <w:color w:val="2E74B5" w:themeColor="accent1" w:themeShade="BF"/>
                <w:sz w:val="24"/>
                <w:szCs w:val="24"/>
                <w:u w:val="single"/>
              </w:rPr>
              <w:t>d</w:t>
            </w:r>
            <w:r w:rsidRPr="00A56206">
              <w:rPr>
                <w:b/>
                <w:bCs/>
                <w:color w:val="2E74B5" w:themeColor="accent1" w:themeShade="BF"/>
                <w:sz w:val="24"/>
                <w:szCs w:val="24"/>
              </w:rPr>
              <w:t xml:space="preserve"> (foreign key from person(Id)</w:t>
            </w:r>
            <w:r>
              <w:rPr>
                <w:b/>
                <w:bCs/>
                <w:color w:val="2E74B5" w:themeColor="accent1" w:themeShade="BF"/>
                <w:sz w:val="24"/>
                <w:szCs w:val="24"/>
              </w:rPr>
              <w:t xml:space="preserve">) , (primary </w:t>
            </w:r>
            <w:r w:rsidRPr="00A56206">
              <w:rPr>
                <w:b/>
                <w:bCs/>
                <w:color w:val="2E74B5" w:themeColor="accent1" w:themeShade="BF"/>
                <w:sz w:val="24"/>
                <w:szCs w:val="24"/>
              </w:rPr>
              <w:t>key)</w:t>
            </w:r>
          </w:p>
        </w:tc>
      </w:tr>
      <w:tr w:rsidR="00863FFD" w:rsidTr="00CF2F3F">
        <w:tc>
          <w:tcPr>
            <w:tcW w:w="2765" w:type="dxa"/>
          </w:tcPr>
          <w:p w:rsidR="00863FFD" w:rsidRDefault="00863FFD" w:rsidP="00CF2F3F">
            <w:pPr>
              <w:rPr>
                <w:b/>
                <w:bCs/>
                <w:color w:val="2E74B5" w:themeColor="accent1" w:themeShade="BF"/>
                <w:sz w:val="32"/>
                <w:szCs w:val="32"/>
                <w:rtl/>
              </w:rPr>
            </w:pPr>
            <w:r>
              <w:rPr>
                <w:rFonts w:hint="cs"/>
                <w:sz w:val="24"/>
                <w:szCs w:val="24"/>
                <w:rtl/>
              </w:rPr>
              <w:t>תאריך תחילת העסקה</w:t>
            </w:r>
          </w:p>
        </w:tc>
        <w:tc>
          <w:tcPr>
            <w:tcW w:w="2765" w:type="dxa"/>
          </w:tcPr>
          <w:p w:rsidR="00863FFD" w:rsidRDefault="00863FFD" w:rsidP="00CF2F3F">
            <w:pPr>
              <w:jc w:val="right"/>
              <w:rPr>
                <w:b/>
                <w:bCs/>
                <w:color w:val="2E74B5" w:themeColor="accent1" w:themeShade="BF"/>
                <w:sz w:val="32"/>
                <w:szCs w:val="32"/>
                <w:rtl/>
              </w:rPr>
            </w:pPr>
            <w:r w:rsidRPr="00A56206">
              <w:rPr>
                <w:rFonts w:hint="cs"/>
                <w:color w:val="2E74B5" w:themeColor="accent1" w:themeShade="BF"/>
                <w:sz w:val="24"/>
                <w:szCs w:val="24"/>
              </w:rPr>
              <w:t>D</w:t>
            </w:r>
            <w:r w:rsidRPr="00A56206">
              <w:rPr>
                <w:color w:val="2E74B5" w:themeColor="accent1" w:themeShade="BF"/>
                <w:sz w:val="24"/>
                <w:szCs w:val="24"/>
              </w:rPr>
              <w:t>ate</w:t>
            </w:r>
          </w:p>
        </w:tc>
        <w:tc>
          <w:tcPr>
            <w:tcW w:w="2766" w:type="dxa"/>
          </w:tcPr>
          <w:p w:rsidR="00863FFD" w:rsidRPr="00753B62" w:rsidRDefault="00863FFD" w:rsidP="00CF2F3F">
            <w:pPr>
              <w:jc w:val="right"/>
              <w:rPr>
                <w:b/>
                <w:bCs/>
                <w:color w:val="2E74B5" w:themeColor="accent1" w:themeShade="BF"/>
                <w:sz w:val="24"/>
                <w:szCs w:val="24"/>
                <w:rtl/>
              </w:rPr>
            </w:pPr>
            <w:r w:rsidRPr="00A56206">
              <w:rPr>
                <w:b/>
                <w:bCs/>
                <w:color w:val="2E74B5" w:themeColor="accent1" w:themeShade="BF"/>
                <w:sz w:val="24"/>
                <w:szCs w:val="24"/>
              </w:rPr>
              <w:t>StartDate</w:t>
            </w:r>
          </w:p>
        </w:tc>
      </w:tr>
    </w:tbl>
    <w:p w:rsidR="00CF2F3F" w:rsidRDefault="00863FFD" w:rsidP="00CF2F3F">
      <w:pPr>
        <w:jc w:val="right"/>
        <w:rPr>
          <w:b/>
          <w:bCs/>
          <w:color w:val="2E74B5" w:themeColor="accent1" w:themeShade="BF"/>
          <w:sz w:val="32"/>
          <w:szCs w:val="32"/>
          <w:rtl/>
        </w:rPr>
      </w:pPr>
      <w:r>
        <w:rPr>
          <w:b/>
          <w:bCs/>
          <w:color w:val="2E74B5" w:themeColor="accent1" w:themeShade="BF"/>
          <w:sz w:val="32"/>
          <w:szCs w:val="32"/>
        </w:rPr>
        <w:t xml:space="preserve"> </w:t>
      </w:r>
      <w:r w:rsidR="00CF2F3F">
        <w:rPr>
          <w:b/>
          <w:bCs/>
          <w:color w:val="2E74B5" w:themeColor="accent1" w:themeShade="BF"/>
          <w:sz w:val="32"/>
          <w:szCs w:val="32"/>
        </w:rPr>
        <w:t xml:space="preserve">  </w:t>
      </w:r>
      <w:r>
        <w:rPr>
          <w:rFonts w:hint="cs"/>
          <w:b/>
          <w:bCs/>
          <w:color w:val="2E74B5" w:themeColor="accent1" w:themeShade="BF"/>
          <w:sz w:val="32"/>
          <w:szCs w:val="32"/>
        </w:rPr>
        <w:t>J</w:t>
      </w:r>
      <w:r>
        <w:rPr>
          <w:b/>
          <w:bCs/>
          <w:color w:val="2E74B5" w:themeColor="accent1" w:themeShade="BF"/>
          <w:sz w:val="32"/>
          <w:szCs w:val="32"/>
        </w:rPr>
        <w:t>udge:</w:t>
      </w:r>
    </w:p>
    <w:p w:rsidR="0027683E" w:rsidRDefault="0027683E" w:rsidP="00CF2F3F">
      <w:pPr>
        <w:rPr>
          <w:b/>
          <w:bCs/>
          <w:color w:val="2E74B5" w:themeColor="accent1" w:themeShade="BF"/>
          <w:sz w:val="32"/>
          <w:szCs w:val="32"/>
          <w:rtl/>
        </w:rPr>
      </w:pPr>
    </w:p>
    <w:p w:rsidR="00CF2F3F" w:rsidRPr="00CF2F3F" w:rsidRDefault="00CF2F3F" w:rsidP="00CF2F3F">
      <w:pPr>
        <w:rPr>
          <w:b/>
          <w:bCs/>
          <w:color w:val="2E74B5" w:themeColor="accent1" w:themeShade="BF"/>
          <w:sz w:val="32"/>
          <w:szCs w:val="32"/>
          <w:rtl/>
        </w:rPr>
      </w:pPr>
    </w:p>
    <w:p w:rsidR="00863FFD" w:rsidRDefault="00863FFD" w:rsidP="00CF2F3F">
      <w:pPr>
        <w:jc w:val="right"/>
        <w:rPr>
          <w:b/>
          <w:bCs/>
          <w:color w:val="2E74B5" w:themeColor="accent1" w:themeShade="BF"/>
          <w:sz w:val="32"/>
          <w:szCs w:val="32"/>
        </w:rPr>
      </w:pPr>
      <w:r w:rsidRPr="00753B62">
        <w:rPr>
          <w:rFonts w:hint="cs"/>
          <w:b/>
          <w:bCs/>
          <w:color w:val="2E74B5" w:themeColor="accent1" w:themeShade="BF"/>
          <w:sz w:val="32"/>
          <w:szCs w:val="32"/>
        </w:rPr>
        <w:lastRenderedPageBreak/>
        <w:t>D</w:t>
      </w:r>
      <w:r>
        <w:rPr>
          <w:b/>
          <w:bCs/>
          <w:color w:val="2E74B5" w:themeColor="accent1" w:themeShade="BF"/>
          <w:sz w:val="32"/>
          <w:szCs w:val="32"/>
        </w:rPr>
        <w:t>efendant:</w:t>
      </w:r>
    </w:p>
    <w:tbl>
      <w:tblPr>
        <w:tblStyle w:val="a3"/>
        <w:bidiVisual/>
        <w:tblW w:w="0" w:type="auto"/>
        <w:tblInd w:w="1247" w:type="dxa"/>
        <w:tblLook w:val="04A0" w:firstRow="1" w:lastRow="0" w:firstColumn="1" w:lastColumn="0" w:noHBand="0" w:noVBand="1"/>
      </w:tblPr>
      <w:tblGrid>
        <w:gridCol w:w="2445"/>
        <w:gridCol w:w="2432"/>
        <w:gridCol w:w="2506"/>
      </w:tblGrid>
      <w:tr w:rsidR="00863FFD" w:rsidTr="00863FFD">
        <w:tc>
          <w:tcPr>
            <w:tcW w:w="2765" w:type="dxa"/>
          </w:tcPr>
          <w:p w:rsidR="00863FFD" w:rsidRDefault="00863FFD" w:rsidP="002711DA">
            <w:pPr>
              <w:rPr>
                <w:b/>
                <w:bCs/>
                <w:color w:val="2E74B5" w:themeColor="accent1" w:themeShade="BF"/>
                <w:sz w:val="32"/>
                <w:szCs w:val="32"/>
                <w:rtl/>
              </w:rPr>
            </w:pPr>
            <w:r>
              <w:rPr>
                <w:rFonts w:hint="cs"/>
                <w:sz w:val="24"/>
                <w:szCs w:val="24"/>
                <w:rtl/>
              </w:rPr>
              <w:t>ת"ז</w:t>
            </w:r>
          </w:p>
        </w:tc>
        <w:tc>
          <w:tcPr>
            <w:tcW w:w="2765" w:type="dxa"/>
          </w:tcPr>
          <w:p w:rsidR="00863FFD" w:rsidRDefault="00863FFD" w:rsidP="002711DA">
            <w:pPr>
              <w:jc w:val="right"/>
              <w:rPr>
                <w:b/>
                <w:bCs/>
                <w:color w:val="2E74B5" w:themeColor="accent1" w:themeShade="BF"/>
                <w:sz w:val="32"/>
                <w:szCs w:val="32"/>
                <w:rtl/>
              </w:rPr>
            </w:pPr>
            <w:r w:rsidRPr="00A56206">
              <w:rPr>
                <w:color w:val="2E74B5" w:themeColor="accent1" w:themeShade="BF"/>
                <w:sz w:val="24"/>
                <w:szCs w:val="24"/>
              </w:rPr>
              <w:t>integer</w:t>
            </w:r>
          </w:p>
        </w:tc>
        <w:tc>
          <w:tcPr>
            <w:tcW w:w="2766" w:type="dxa"/>
          </w:tcPr>
          <w:p w:rsidR="00863FFD" w:rsidRPr="00753B62" w:rsidRDefault="00863FFD" w:rsidP="002711DA">
            <w:pPr>
              <w:jc w:val="right"/>
              <w:rPr>
                <w:b/>
                <w:bCs/>
                <w:color w:val="2E74B5" w:themeColor="accent1" w:themeShade="BF"/>
                <w:sz w:val="32"/>
                <w:szCs w:val="32"/>
                <w:rtl/>
              </w:rPr>
            </w:pPr>
            <w:r w:rsidRPr="00A56206">
              <w:rPr>
                <w:rFonts w:hint="cs"/>
                <w:b/>
                <w:bCs/>
                <w:color w:val="2E74B5" w:themeColor="accent1" w:themeShade="BF"/>
                <w:sz w:val="24"/>
                <w:szCs w:val="24"/>
                <w:u w:val="single"/>
              </w:rPr>
              <w:t>I</w:t>
            </w:r>
            <w:r w:rsidRPr="00A56206">
              <w:rPr>
                <w:b/>
                <w:bCs/>
                <w:color w:val="2E74B5" w:themeColor="accent1" w:themeShade="BF"/>
                <w:sz w:val="24"/>
                <w:szCs w:val="24"/>
                <w:u w:val="single"/>
              </w:rPr>
              <w:t>d</w:t>
            </w:r>
            <w:r w:rsidRPr="00A56206">
              <w:rPr>
                <w:b/>
                <w:bCs/>
                <w:color w:val="2E74B5" w:themeColor="accent1" w:themeShade="BF"/>
                <w:sz w:val="24"/>
                <w:szCs w:val="24"/>
              </w:rPr>
              <w:t xml:space="preserve"> (foreign key from person(Id)</w:t>
            </w:r>
            <w:r>
              <w:rPr>
                <w:b/>
                <w:bCs/>
                <w:color w:val="2E74B5" w:themeColor="accent1" w:themeShade="BF"/>
                <w:sz w:val="24"/>
                <w:szCs w:val="24"/>
              </w:rPr>
              <w:t xml:space="preserve">) , (primary </w:t>
            </w:r>
            <w:r w:rsidRPr="00A56206">
              <w:rPr>
                <w:b/>
                <w:bCs/>
                <w:color w:val="2E74B5" w:themeColor="accent1" w:themeShade="BF"/>
                <w:sz w:val="24"/>
                <w:szCs w:val="24"/>
              </w:rPr>
              <w:t>key)</w:t>
            </w:r>
          </w:p>
        </w:tc>
      </w:tr>
      <w:tr w:rsidR="00863FFD" w:rsidTr="00863FFD">
        <w:tc>
          <w:tcPr>
            <w:tcW w:w="2765" w:type="dxa"/>
          </w:tcPr>
          <w:p w:rsidR="00863FFD" w:rsidRPr="00753B62" w:rsidRDefault="00863FFD" w:rsidP="002711DA">
            <w:pPr>
              <w:rPr>
                <w:sz w:val="24"/>
                <w:szCs w:val="24"/>
                <w:rtl/>
              </w:rPr>
            </w:pPr>
            <w:r>
              <w:rPr>
                <w:b/>
                <w:bCs/>
                <w:color w:val="2E74B5" w:themeColor="accent1" w:themeShade="BF"/>
                <w:sz w:val="32"/>
                <w:szCs w:val="32"/>
              </w:rPr>
              <w:t xml:space="preserve"> </w:t>
            </w:r>
            <w:r w:rsidRPr="00753B62">
              <w:rPr>
                <w:rFonts w:hint="cs"/>
                <w:sz w:val="24"/>
                <w:szCs w:val="24"/>
                <w:rtl/>
              </w:rPr>
              <w:t>מס' הרשעות קודמות</w:t>
            </w:r>
          </w:p>
        </w:tc>
        <w:tc>
          <w:tcPr>
            <w:tcW w:w="2765" w:type="dxa"/>
          </w:tcPr>
          <w:p w:rsidR="00863FFD" w:rsidRDefault="00863FFD" w:rsidP="002711DA">
            <w:pPr>
              <w:jc w:val="right"/>
              <w:rPr>
                <w:b/>
                <w:bCs/>
                <w:color w:val="2E74B5" w:themeColor="accent1" w:themeShade="BF"/>
                <w:sz w:val="32"/>
                <w:szCs w:val="32"/>
                <w:rtl/>
              </w:rPr>
            </w:pPr>
            <w:r w:rsidRPr="00A56206">
              <w:rPr>
                <w:color w:val="2E74B5" w:themeColor="accent1" w:themeShade="BF"/>
                <w:sz w:val="24"/>
                <w:szCs w:val="24"/>
              </w:rPr>
              <w:t>integer</w:t>
            </w:r>
          </w:p>
        </w:tc>
        <w:tc>
          <w:tcPr>
            <w:tcW w:w="2766" w:type="dxa"/>
          </w:tcPr>
          <w:p w:rsidR="00863FFD" w:rsidRPr="00753B62" w:rsidRDefault="00863FFD" w:rsidP="002711DA">
            <w:pPr>
              <w:jc w:val="right"/>
              <w:rPr>
                <w:b/>
                <w:bCs/>
                <w:color w:val="2E74B5" w:themeColor="accent1" w:themeShade="BF"/>
                <w:sz w:val="24"/>
                <w:szCs w:val="24"/>
              </w:rPr>
            </w:pPr>
            <w:r>
              <w:rPr>
                <w:rFonts w:hint="cs"/>
                <w:b/>
                <w:bCs/>
                <w:color w:val="2E74B5" w:themeColor="accent1" w:themeShade="BF"/>
                <w:sz w:val="24"/>
                <w:szCs w:val="24"/>
              </w:rPr>
              <w:t>N</w:t>
            </w:r>
            <w:r>
              <w:rPr>
                <w:b/>
                <w:bCs/>
                <w:color w:val="2E74B5" w:themeColor="accent1" w:themeShade="BF"/>
                <w:sz w:val="24"/>
                <w:szCs w:val="24"/>
              </w:rPr>
              <w:t>umPriors</w:t>
            </w:r>
          </w:p>
        </w:tc>
      </w:tr>
    </w:tbl>
    <w:p w:rsidR="00CF2F3F" w:rsidRDefault="00CF2F3F" w:rsidP="00863FFD">
      <w:pPr>
        <w:jc w:val="right"/>
        <w:rPr>
          <w:b/>
          <w:bCs/>
          <w:color w:val="2E74B5" w:themeColor="accent1" w:themeShade="BF"/>
          <w:sz w:val="32"/>
          <w:szCs w:val="32"/>
          <w:rtl/>
        </w:rPr>
      </w:pPr>
    </w:p>
    <w:p w:rsidR="00CF2F3F" w:rsidRDefault="00CF2F3F" w:rsidP="00863FFD">
      <w:pPr>
        <w:jc w:val="right"/>
        <w:rPr>
          <w:b/>
          <w:bCs/>
          <w:color w:val="2E74B5" w:themeColor="accent1" w:themeShade="BF"/>
          <w:sz w:val="32"/>
          <w:szCs w:val="32"/>
          <w:rtl/>
        </w:rPr>
      </w:pPr>
    </w:p>
    <w:p w:rsidR="00863FFD" w:rsidRDefault="00CF2F3F" w:rsidP="00863FFD">
      <w:pPr>
        <w:jc w:val="right"/>
        <w:rPr>
          <w:b/>
          <w:bCs/>
          <w:color w:val="2E74B5" w:themeColor="accent1" w:themeShade="BF"/>
          <w:sz w:val="32"/>
          <w:szCs w:val="32"/>
        </w:rPr>
      </w:pPr>
      <w:r>
        <w:rPr>
          <w:b/>
          <w:bCs/>
          <w:color w:val="2E74B5" w:themeColor="accent1" w:themeShade="BF"/>
          <w:sz w:val="32"/>
          <w:szCs w:val="32"/>
        </w:rPr>
        <w:t xml:space="preserve"> </w:t>
      </w:r>
      <w:r w:rsidR="00863FFD" w:rsidRPr="00753B62">
        <w:rPr>
          <w:rFonts w:hint="cs"/>
          <w:b/>
          <w:bCs/>
          <w:color w:val="2E74B5" w:themeColor="accent1" w:themeShade="BF"/>
          <w:sz w:val="32"/>
          <w:szCs w:val="32"/>
        </w:rPr>
        <w:t>C</w:t>
      </w:r>
      <w:r w:rsidR="00863FFD" w:rsidRPr="00753B62">
        <w:rPr>
          <w:b/>
          <w:bCs/>
          <w:color w:val="2E74B5" w:themeColor="accent1" w:themeShade="BF"/>
          <w:sz w:val="32"/>
          <w:szCs w:val="32"/>
        </w:rPr>
        <w:t>ourt</w:t>
      </w:r>
      <w:r w:rsidR="00863FFD">
        <w:rPr>
          <w:b/>
          <w:bCs/>
          <w:color w:val="2E74B5" w:themeColor="accent1" w:themeShade="BF"/>
          <w:sz w:val="32"/>
          <w:szCs w:val="32"/>
        </w:rPr>
        <w:t>:</w:t>
      </w:r>
    </w:p>
    <w:tbl>
      <w:tblPr>
        <w:tblStyle w:val="a3"/>
        <w:bidiVisual/>
        <w:tblW w:w="0" w:type="auto"/>
        <w:tblInd w:w="1247" w:type="dxa"/>
        <w:tblLook w:val="04A0" w:firstRow="1" w:lastRow="0" w:firstColumn="1" w:lastColumn="0" w:noHBand="0" w:noVBand="1"/>
      </w:tblPr>
      <w:tblGrid>
        <w:gridCol w:w="2599"/>
        <w:gridCol w:w="2344"/>
        <w:gridCol w:w="2440"/>
      </w:tblGrid>
      <w:tr w:rsidR="00863FFD" w:rsidTr="00863FFD">
        <w:tc>
          <w:tcPr>
            <w:tcW w:w="2765" w:type="dxa"/>
          </w:tcPr>
          <w:p w:rsidR="00863FFD" w:rsidRDefault="00863FFD" w:rsidP="002711DA">
            <w:pPr>
              <w:rPr>
                <w:b/>
                <w:bCs/>
                <w:color w:val="2E74B5" w:themeColor="accent1" w:themeShade="BF"/>
                <w:sz w:val="32"/>
                <w:szCs w:val="32"/>
                <w:rtl/>
              </w:rPr>
            </w:pPr>
            <w:r>
              <w:rPr>
                <w:rFonts w:hint="cs"/>
                <w:sz w:val="24"/>
                <w:szCs w:val="24"/>
                <w:rtl/>
              </w:rPr>
              <w:t>מס' זיהוי</w:t>
            </w:r>
          </w:p>
        </w:tc>
        <w:tc>
          <w:tcPr>
            <w:tcW w:w="2765" w:type="dxa"/>
          </w:tcPr>
          <w:p w:rsidR="00863FFD" w:rsidRDefault="00863FFD" w:rsidP="002711DA">
            <w:pPr>
              <w:jc w:val="right"/>
              <w:rPr>
                <w:b/>
                <w:bCs/>
                <w:color w:val="2E74B5" w:themeColor="accent1" w:themeShade="BF"/>
                <w:sz w:val="32"/>
                <w:szCs w:val="32"/>
                <w:rtl/>
              </w:rPr>
            </w:pPr>
            <w:r w:rsidRPr="008730B7">
              <w:rPr>
                <w:color w:val="2E74B5" w:themeColor="accent1" w:themeShade="BF"/>
                <w:sz w:val="24"/>
                <w:szCs w:val="24"/>
              </w:rPr>
              <w:t>integer</w:t>
            </w:r>
          </w:p>
        </w:tc>
        <w:tc>
          <w:tcPr>
            <w:tcW w:w="2766" w:type="dxa"/>
          </w:tcPr>
          <w:p w:rsidR="00863FFD" w:rsidRDefault="00863FFD" w:rsidP="002711DA">
            <w:pPr>
              <w:jc w:val="right"/>
              <w:rPr>
                <w:b/>
                <w:bCs/>
                <w:color w:val="2E74B5" w:themeColor="accent1" w:themeShade="BF"/>
                <w:sz w:val="32"/>
                <w:szCs w:val="32"/>
                <w:rtl/>
              </w:rPr>
            </w:pPr>
            <w:r w:rsidRPr="007409AA">
              <w:rPr>
                <w:b/>
                <w:bCs/>
                <w:color w:val="2E74B5" w:themeColor="accent1" w:themeShade="BF"/>
                <w:sz w:val="24"/>
                <w:szCs w:val="24"/>
                <w:u w:val="single"/>
              </w:rPr>
              <w:t>Id</w:t>
            </w:r>
            <w:r>
              <w:rPr>
                <w:b/>
                <w:bCs/>
                <w:color w:val="2E74B5" w:themeColor="accent1" w:themeShade="BF"/>
                <w:sz w:val="24"/>
                <w:szCs w:val="24"/>
                <w:u w:val="single"/>
              </w:rPr>
              <w:t xml:space="preserve"> </w:t>
            </w:r>
            <w:r>
              <w:rPr>
                <w:b/>
                <w:bCs/>
                <w:color w:val="2E74B5" w:themeColor="accent1" w:themeShade="BF"/>
                <w:sz w:val="24"/>
                <w:szCs w:val="24"/>
              </w:rPr>
              <w:t xml:space="preserve"> (primary key)</w:t>
            </w:r>
          </w:p>
        </w:tc>
      </w:tr>
      <w:tr w:rsidR="00863FFD" w:rsidTr="00863FFD">
        <w:tc>
          <w:tcPr>
            <w:tcW w:w="2765" w:type="dxa"/>
          </w:tcPr>
          <w:p w:rsidR="00863FFD" w:rsidRDefault="00863FFD" w:rsidP="002711DA">
            <w:pPr>
              <w:rPr>
                <w:b/>
                <w:bCs/>
                <w:color w:val="2E74B5" w:themeColor="accent1" w:themeShade="BF"/>
                <w:sz w:val="32"/>
                <w:szCs w:val="32"/>
              </w:rPr>
            </w:pPr>
            <w:r>
              <w:rPr>
                <w:rFonts w:hint="cs"/>
                <w:sz w:val="24"/>
                <w:szCs w:val="24"/>
                <w:rtl/>
              </w:rPr>
              <w:t>מחוז</w:t>
            </w:r>
          </w:p>
        </w:tc>
        <w:tc>
          <w:tcPr>
            <w:tcW w:w="2765" w:type="dxa"/>
          </w:tcPr>
          <w:p w:rsidR="00863FFD" w:rsidRDefault="00863FFD" w:rsidP="002711DA">
            <w:pPr>
              <w:jc w:val="right"/>
              <w:rPr>
                <w:b/>
                <w:bCs/>
                <w:color w:val="2E74B5" w:themeColor="accent1" w:themeShade="BF"/>
                <w:sz w:val="32"/>
                <w:szCs w:val="32"/>
                <w:rtl/>
              </w:rPr>
            </w:pPr>
            <w:r>
              <w:rPr>
                <w:color w:val="2E74B5" w:themeColor="accent1" w:themeShade="BF"/>
                <w:sz w:val="24"/>
                <w:szCs w:val="24"/>
              </w:rPr>
              <w:t>Text</w:t>
            </w:r>
          </w:p>
        </w:tc>
        <w:tc>
          <w:tcPr>
            <w:tcW w:w="2766" w:type="dxa"/>
          </w:tcPr>
          <w:p w:rsidR="00863FFD" w:rsidRDefault="00863FFD" w:rsidP="002711DA">
            <w:pPr>
              <w:jc w:val="right"/>
              <w:rPr>
                <w:b/>
                <w:bCs/>
                <w:color w:val="2E74B5" w:themeColor="accent1" w:themeShade="BF"/>
                <w:sz w:val="32"/>
                <w:szCs w:val="32"/>
              </w:rPr>
            </w:pPr>
            <w:r>
              <w:rPr>
                <w:rFonts w:hint="cs"/>
                <w:b/>
                <w:bCs/>
                <w:color w:val="2E74B5" w:themeColor="accent1" w:themeShade="BF"/>
                <w:sz w:val="24"/>
                <w:szCs w:val="24"/>
              </w:rPr>
              <w:t>R</w:t>
            </w:r>
            <w:r>
              <w:rPr>
                <w:b/>
                <w:bCs/>
                <w:color w:val="2E74B5" w:themeColor="accent1" w:themeShade="BF"/>
                <w:sz w:val="24"/>
                <w:szCs w:val="24"/>
              </w:rPr>
              <w:t>egion</w:t>
            </w:r>
          </w:p>
        </w:tc>
      </w:tr>
      <w:tr w:rsidR="00863FFD" w:rsidTr="00863FFD">
        <w:tc>
          <w:tcPr>
            <w:tcW w:w="2765" w:type="dxa"/>
          </w:tcPr>
          <w:p w:rsidR="00863FFD" w:rsidRDefault="00863FFD" w:rsidP="002711DA">
            <w:pPr>
              <w:rPr>
                <w:b/>
                <w:bCs/>
                <w:color w:val="2E74B5" w:themeColor="accent1" w:themeShade="BF"/>
                <w:sz w:val="32"/>
                <w:szCs w:val="32"/>
                <w:rtl/>
              </w:rPr>
            </w:pPr>
            <w:r>
              <w:rPr>
                <w:b/>
                <w:bCs/>
                <w:color w:val="2E74B5" w:themeColor="accent1" w:themeShade="BF"/>
                <w:sz w:val="32"/>
                <w:szCs w:val="32"/>
              </w:rPr>
              <w:t xml:space="preserve"> </w:t>
            </w:r>
            <w:r>
              <w:rPr>
                <w:rFonts w:hint="cs"/>
                <w:sz w:val="24"/>
                <w:szCs w:val="24"/>
                <w:rtl/>
              </w:rPr>
              <w:t xml:space="preserve">סוג ביהמ"ש: מחוזי </w:t>
            </w:r>
            <w:r>
              <w:rPr>
                <w:sz w:val="24"/>
                <w:szCs w:val="24"/>
              </w:rPr>
              <w:t>(district)</w:t>
            </w:r>
            <w:r>
              <w:rPr>
                <w:rFonts w:hint="cs"/>
                <w:sz w:val="24"/>
                <w:szCs w:val="24"/>
                <w:rtl/>
              </w:rPr>
              <w:t xml:space="preserve">,השלום </w:t>
            </w:r>
            <w:r>
              <w:rPr>
                <w:sz w:val="24"/>
                <w:szCs w:val="24"/>
              </w:rPr>
              <w:t>(m</w:t>
            </w:r>
            <w:r w:rsidRPr="00B74E72">
              <w:rPr>
                <w:sz w:val="24"/>
                <w:szCs w:val="24"/>
              </w:rPr>
              <w:t>agistrate</w:t>
            </w:r>
            <w:r>
              <w:rPr>
                <w:sz w:val="24"/>
                <w:szCs w:val="24"/>
              </w:rPr>
              <w:t>)</w:t>
            </w:r>
            <w:r>
              <w:rPr>
                <w:rFonts w:hint="cs"/>
                <w:sz w:val="24"/>
                <w:szCs w:val="24"/>
                <w:rtl/>
              </w:rPr>
              <w:t xml:space="preserve">,העליון </w:t>
            </w:r>
            <w:r>
              <w:rPr>
                <w:sz w:val="24"/>
                <w:szCs w:val="24"/>
              </w:rPr>
              <w:t>(supereme)</w:t>
            </w:r>
            <w:r>
              <w:rPr>
                <w:rFonts w:hint="cs"/>
                <w:sz w:val="24"/>
                <w:szCs w:val="24"/>
                <w:rtl/>
              </w:rPr>
              <w:t xml:space="preserve">. </w:t>
            </w:r>
          </w:p>
        </w:tc>
        <w:tc>
          <w:tcPr>
            <w:tcW w:w="2765" w:type="dxa"/>
          </w:tcPr>
          <w:p w:rsidR="00863FFD" w:rsidRDefault="00863FFD" w:rsidP="002711DA">
            <w:pPr>
              <w:jc w:val="right"/>
              <w:rPr>
                <w:b/>
                <w:bCs/>
                <w:color w:val="2E74B5" w:themeColor="accent1" w:themeShade="BF"/>
                <w:sz w:val="32"/>
                <w:szCs w:val="32"/>
              </w:rPr>
            </w:pPr>
            <w:r>
              <w:rPr>
                <w:color w:val="2E74B5" w:themeColor="accent1" w:themeShade="BF"/>
                <w:sz w:val="24"/>
                <w:szCs w:val="24"/>
              </w:rPr>
              <w:t>enum</w:t>
            </w:r>
          </w:p>
        </w:tc>
        <w:tc>
          <w:tcPr>
            <w:tcW w:w="2766" w:type="dxa"/>
          </w:tcPr>
          <w:p w:rsidR="00863FFD" w:rsidRDefault="00863FFD" w:rsidP="002711DA">
            <w:pPr>
              <w:jc w:val="right"/>
              <w:rPr>
                <w:b/>
                <w:bCs/>
                <w:color w:val="2E74B5" w:themeColor="accent1" w:themeShade="BF"/>
                <w:sz w:val="32"/>
                <w:szCs w:val="32"/>
                <w:rtl/>
              </w:rPr>
            </w:pPr>
            <w:r>
              <w:rPr>
                <w:b/>
                <w:bCs/>
                <w:color w:val="2E74B5" w:themeColor="accent1" w:themeShade="BF"/>
                <w:sz w:val="24"/>
                <w:szCs w:val="24"/>
              </w:rPr>
              <w:t>Court_type</w:t>
            </w:r>
          </w:p>
        </w:tc>
      </w:tr>
    </w:tbl>
    <w:p w:rsidR="00863FFD" w:rsidRDefault="00863FFD" w:rsidP="0027683E">
      <w:pPr>
        <w:rPr>
          <w:rtl/>
        </w:rPr>
      </w:pPr>
    </w:p>
    <w:p w:rsidR="00CF2F3F" w:rsidRDefault="00CF2F3F" w:rsidP="0027683E">
      <w:pPr>
        <w:rPr>
          <w:rtl/>
        </w:rPr>
      </w:pPr>
    </w:p>
    <w:p w:rsidR="00CF2F3F" w:rsidRDefault="00CF2F3F" w:rsidP="0027683E">
      <w:pPr>
        <w:rPr>
          <w:rtl/>
        </w:rPr>
      </w:pPr>
    </w:p>
    <w:p w:rsidR="00CF2F3F" w:rsidRDefault="00CF2F3F" w:rsidP="0027683E">
      <w:pPr>
        <w:rPr>
          <w:rtl/>
        </w:rPr>
      </w:pPr>
    </w:p>
    <w:p w:rsidR="00863FFD" w:rsidRPr="00753B62" w:rsidRDefault="00863FFD" w:rsidP="00863FFD">
      <w:pPr>
        <w:jc w:val="right"/>
        <w:rPr>
          <w:b/>
          <w:bCs/>
          <w:color w:val="2E74B5" w:themeColor="accent1" w:themeShade="BF"/>
          <w:sz w:val="32"/>
          <w:szCs w:val="32"/>
        </w:rPr>
      </w:pPr>
      <w:r w:rsidRPr="00753B62">
        <w:rPr>
          <w:rFonts w:hint="cs"/>
          <w:b/>
          <w:bCs/>
          <w:color w:val="2E74B5" w:themeColor="accent1" w:themeShade="BF"/>
          <w:sz w:val="32"/>
          <w:szCs w:val="32"/>
        </w:rPr>
        <w:t>C</w:t>
      </w:r>
      <w:r w:rsidRPr="00753B62">
        <w:rPr>
          <w:b/>
          <w:bCs/>
          <w:color w:val="2E74B5" w:themeColor="accent1" w:themeShade="BF"/>
          <w:sz w:val="32"/>
          <w:szCs w:val="32"/>
        </w:rPr>
        <w:t>ourt</w:t>
      </w:r>
      <w:r>
        <w:rPr>
          <w:b/>
          <w:bCs/>
          <w:color w:val="2E74B5" w:themeColor="accent1" w:themeShade="BF"/>
          <w:sz w:val="32"/>
          <w:szCs w:val="32"/>
        </w:rPr>
        <w:t>_case</w:t>
      </w:r>
      <w:r w:rsidRPr="00753B62">
        <w:rPr>
          <w:b/>
          <w:bCs/>
          <w:color w:val="2E74B5" w:themeColor="accent1" w:themeShade="BF"/>
          <w:sz w:val="32"/>
          <w:szCs w:val="32"/>
        </w:rPr>
        <w:t>:</w:t>
      </w:r>
    </w:p>
    <w:tbl>
      <w:tblPr>
        <w:tblStyle w:val="a3"/>
        <w:bidiVisual/>
        <w:tblW w:w="0" w:type="auto"/>
        <w:tblInd w:w="1247" w:type="dxa"/>
        <w:tblLook w:val="04A0" w:firstRow="1" w:lastRow="0" w:firstColumn="1" w:lastColumn="0" w:noHBand="0" w:noVBand="1"/>
      </w:tblPr>
      <w:tblGrid>
        <w:gridCol w:w="2521"/>
        <w:gridCol w:w="2407"/>
        <w:gridCol w:w="2455"/>
      </w:tblGrid>
      <w:tr w:rsidR="00863FFD" w:rsidTr="00863FFD">
        <w:tc>
          <w:tcPr>
            <w:tcW w:w="2765" w:type="dxa"/>
          </w:tcPr>
          <w:p w:rsidR="00863FFD" w:rsidRPr="008730B7" w:rsidRDefault="00863FFD" w:rsidP="002711DA">
            <w:pPr>
              <w:rPr>
                <w:sz w:val="24"/>
                <w:szCs w:val="24"/>
                <w:rtl/>
              </w:rPr>
            </w:pPr>
            <w:r>
              <w:rPr>
                <w:rFonts w:hint="cs"/>
                <w:sz w:val="24"/>
                <w:szCs w:val="24"/>
                <w:rtl/>
              </w:rPr>
              <w:t>מס' זיהוי התיק</w:t>
            </w:r>
          </w:p>
        </w:tc>
        <w:tc>
          <w:tcPr>
            <w:tcW w:w="2765" w:type="dxa"/>
          </w:tcPr>
          <w:p w:rsidR="00863FFD" w:rsidRPr="008730B7" w:rsidRDefault="00863FFD" w:rsidP="002711DA">
            <w:pPr>
              <w:jc w:val="right"/>
              <w:rPr>
                <w:sz w:val="24"/>
                <w:szCs w:val="24"/>
              </w:rPr>
            </w:pPr>
            <w:r w:rsidRPr="008730B7">
              <w:rPr>
                <w:color w:val="2E74B5" w:themeColor="accent1" w:themeShade="BF"/>
                <w:sz w:val="24"/>
                <w:szCs w:val="24"/>
              </w:rPr>
              <w:t>integer</w:t>
            </w:r>
          </w:p>
        </w:tc>
        <w:tc>
          <w:tcPr>
            <w:tcW w:w="2766" w:type="dxa"/>
          </w:tcPr>
          <w:p w:rsidR="00863FFD" w:rsidRDefault="00863FFD" w:rsidP="002711DA">
            <w:pPr>
              <w:jc w:val="right"/>
              <w:rPr>
                <w:sz w:val="32"/>
                <w:szCs w:val="32"/>
              </w:rPr>
            </w:pPr>
            <w:r>
              <w:rPr>
                <w:b/>
                <w:bCs/>
                <w:color w:val="2E74B5" w:themeColor="accent1" w:themeShade="BF"/>
                <w:sz w:val="24"/>
                <w:szCs w:val="24"/>
                <w:u w:val="single"/>
              </w:rPr>
              <w:t>case</w:t>
            </w:r>
            <w:r w:rsidRPr="007409AA">
              <w:rPr>
                <w:b/>
                <w:bCs/>
                <w:color w:val="2E74B5" w:themeColor="accent1" w:themeShade="BF"/>
                <w:sz w:val="24"/>
                <w:szCs w:val="24"/>
                <w:u w:val="single"/>
              </w:rPr>
              <w:t>Id</w:t>
            </w:r>
            <w:r>
              <w:rPr>
                <w:b/>
                <w:bCs/>
                <w:color w:val="2E74B5" w:themeColor="accent1" w:themeShade="BF"/>
                <w:sz w:val="24"/>
                <w:szCs w:val="24"/>
                <w:u w:val="single"/>
              </w:rPr>
              <w:t xml:space="preserve"> </w:t>
            </w:r>
            <w:r>
              <w:rPr>
                <w:b/>
                <w:bCs/>
                <w:color w:val="2E74B5" w:themeColor="accent1" w:themeShade="BF"/>
                <w:sz w:val="24"/>
                <w:szCs w:val="24"/>
              </w:rPr>
              <w:t xml:space="preserve"> (primary key)</w:t>
            </w:r>
          </w:p>
        </w:tc>
      </w:tr>
      <w:tr w:rsidR="00863FFD" w:rsidTr="00863FFD">
        <w:tc>
          <w:tcPr>
            <w:tcW w:w="2765" w:type="dxa"/>
          </w:tcPr>
          <w:p w:rsidR="00863FFD" w:rsidRPr="008730B7" w:rsidRDefault="00863FFD" w:rsidP="002711DA">
            <w:pPr>
              <w:rPr>
                <w:sz w:val="24"/>
                <w:szCs w:val="24"/>
                <w:rtl/>
              </w:rPr>
            </w:pPr>
            <w:r>
              <w:rPr>
                <w:rFonts w:hint="cs"/>
                <w:sz w:val="24"/>
                <w:szCs w:val="24"/>
                <w:rtl/>
              </w:rPr>
              <w:t xml:space="preserve">סוג התיק: פלילי </w:t>
            </w:r>
            <w:r>
              <w:rPr>
                <w:sz w:val="24"/>
                <w:szCs w:val="24"/>
              </w:rPr>
              <w:t>(criminal)</w:t>
            </w:r>
            <w:r>
              <w:rPr>
                <w:rFonts w:hint="cs"/>
                <w:sz w:val="24"/>
                <w:szCs w:val="24"/>
                <w:rtl/>
              </w:rPr>
              <w:t xml:space="preserve">, אימוץ </w:t>
            </w:r>
            <w:r>
              <w:rPr>
                <w:sz w:val="24"/>
                <w:szCs w:val="24"/>
              </w:rPr>
              <w:t>(adoption)</w:t>
            </w:r>
            <w:r>
              <w:rPr>
                <w:rFonts w:hint="cs"/>
                <w:sz w:val="24"/>
                <w:szCs w:val="24"/>
                <w:rtl/>
              </w:rPr>
              <w:t xml:space="preserve">, מסחרי </w:t>
            </w:r>
            <w:r>
              <w:rPr>
                <w:sz w:val="24"/>
                <w:szCs w:val="24"/>
              </w:rPr>
              <w:t>(commercial)</w:t>
            </w:r>
            <w:r>
              <w:rPr>
                <w:rFonts w:hint="cs"/>
                <w:sz w:val="24"/>
                <w:szCs w:val="24"/>
                <w:rtl/>
              </w:rPr>
              <w:t xml:space="preserve">, משפחה </w:t>
            </w:r>
            <w:r>
              <w:rPr>
                <w:sz w:val="24"/>
                <w:szCs w:val="24"/>
              </w:rPr>
              <w:t>(family)</w:t>
            </w:r>
            <w:r>
              <w:rPr>
                <w:rFonts w:hint="cs"/>
                <w:sz w:val="24"/>
                <w:szCs w:val="24"/>
                <w:rtl/>
              </w:rPr>
              <w:t>.</w:t>
            </w:r>
          </w:p>
        </w:tc>
        <w:tc>
          <w:tcPr>
            <w:tcW w:w="2765" w:type="dxa"/>
          </w:tcPr>
          <w:p w:rsidR="00863FFD" w:rsidRPr="008730B7" w:rsidRDefault="00863FFD" w:rsidP="002711DA">
            <w:pPr>
              <w:jc w:val="right"/>
              <w:rPr>
                <w:color w:val="2E74B5" w:themeColor="accent1" w:themeShade="BF"/>
                <w:sz w:val="24"/>
                <w:szCs w:val="24"/>
              </w:rPr>
            </w:pPr>
            <w:r>
              <w:rPr>
                <w:color w:val="2E74B5" w:themeColor="accent1" w:themeShade="BF"/>
                <w:sz w:val="24"/>
                <w:szCs w:val="24"/>
              </w:rPr>
              <w:t>enum</w:t>
            </w:r>
          </w:p>
        </w:tc>
        <w:tc>
          <w:tcPr>
            <w:tcW w:w="2766" w:type="dxa"/>
          </w:tcPr>
          <w:p w:rsidR="00863FFD" w:rsidRPr="008730B7" w:rsidRDefault="00863FFD" w:rsidP="002711DA">
            <w:pPr>
              <w:jc w:val="right"/>
              <w:rPr>
                <w:sz w:val="32"/>
                <w:szCs w:val="32"/>
                <w:rtl/>
              </w:rPr>
            </w:pPr>
            <w:r>
              <w:rPr>
                <w:b/>
                <w:bCs/>
                <w:color w:val="2E74B5" w:themeColor="accent1" w:themeShade="BF"/>
                <w:sz w:val="24"/>
                <w:szCs w:val="24"/>
              </w:rPr>
              <w:t>C</w:t>
            </w:r>
            <w:r w:rsidRPr="008730B7">
              <w:rPr>
                <w:b/>
                <w:bCs/>
                <w:color w:val="2E74B5" w:themeColor="accent1" w:themeShade="BF"/>
                <w:sz w:val="24"/>
                <w:szCs w:val="24"/>
              </w:rPr>
              <w:t>ase</w:t>
            </w:r>
            <w:r>
              <w:rPr>
                <w:b/>
                <w:bCs/>
                <w:color w:val="2E74B5" w:themeColor="accent1" w:themeShade="BF"/>
                <w:sz w:val="24"/>
                <w:szCs w:val="24"/>
              </w:rPr>
              <w:t>_type</w:t>
            </w:r>
          </w:p>
        </w:tc>
      </w:tr>
      <w:tr w:rsidR="00863FFD" w:rsidTr="00863FFD">
        <w:tc>
          <w:tcPr>
            <w:tcW w:w="2765" w:type="dxa"/>
          </w:tcPr>
          <w:p w:rsidR="00863FFD" w:rsidRPr="008730B7" w:rsidRDefault="00863FFD" w:rsidP="002711DA">
            <w:pPr>
              <w:rPr>
                <w:sz w:val="24"/>
                <w:szCs w:val="24"/>
                <w:rtl/>
              </w:rPr>
            </w:pPr>
            <w:r>
              <w:rPr>
                <w:rFonts w:hint="cs"/>
                <w:sz w:val="24"/>
                <w:szCs w:val="24"/>
                <w:rtl/>
              </w:rPr>
              <w:t>תאריך פתיחת התיק</w:t>
            </w:r>
          </w:p>
        </w:tc>
        <w:tc>
          <w:tcPr>
            <w:tcW w:w="2765" w:type="dxa"/>
          </w:tcPr>
          <w:p w:rsidR="00863FFD" w:rsidRPr="008730B7" w:rsidRDefault="00863FFD" w:rsidP="002711DA">
            <w:pPr>
              <w:jc w:val="right"/>
              <w:rPr>
                <w:sz w:val="32"/>
                <w:szCs w:val="32"/>
              </w:rPr>
            </w:pPr>
            <w:r w:rsidRPr="008730B7">
              <w:rPr>
                <w:rFonts w:hint="cs"/>
                <w:color w:val="2E74B5" w:themeColor="accent1" w:themeShade="BF"/>
                <w:sz w:val="24"/>
                <w:szCs w:val="24"/>
              </w:rPr>
              <w:t>D</w:t>
            </w:r>
            <w:r w:rsidRPr="008730B7">
              <w:rPr>
                <w:color w:val="2E74B5" w:themeColor="accent1" w:themeShade="BF"/>
                <w:sz w:val="24"/>
                <w:szCs w:val="24"/>
              </w:rPr>
              <w:t>ate</w:t>
            </w:r>
          </w:p>
        </w:tc>
        <w:tc>
          <w:tcPr>
            <w:tcW w:w="2766" w:type="dxa"/>
          </w:tcPr>
          <w:p w:rsidR="00863FFD" w:rsidRPr="008730B7" w:rsidRDefault="00863FFD" w:rsidP="002711DA">
            <w:pPr>
              <w:jc w:val="right"/>
              <w:rPr>
                <w:sz w:val="32"/>
                <w:szCs w:val="32"/>
                <w:rtl/>
              </w:rPr>
            </w:pPr>
            <w:r>
              <w:rPr>
                <w:b/>
                <w:bCs/>
                <w:color w:val="2E74B5" w:themeColor="accent1" w:themeShade="BF"/>
                <w:sz w:val="24"/>
                <w:szCs w:val="24"/>
              </w:rPr>
              <w:t>OpenDate</w:t>
            </w:r>
          </w:p>
        </w:tc>
      </w:tr>
      <w:tr w:rsidR="00863FFD" w:rsidTr="00863FFD">
        <w:tc>
          <w:tcPr>
            <w:tcW w:w="2765" w:type="dxa"/>
          </w:tcPr>
          <w:p w:rsidR="00863FFD" w:rsidRDefault="00863FFD" w:rsidP="002711DA">
            <w:pPr>
              <w:rPr>
                <w:sz w:val="32"/>
                <w:szCs w:val="32"/>
                <w:rtl/>
              </w:rPr>
            </w:pPr>
            <w:r>
              <w:rPr>
                <w:rFonts w:hint="cs"/>
                <w:sz w:val="24"/>
                <w:szCs w:val="24"/>
                <w:rtl/>
              </w:rPr>
              <w:t>תאריך סגירת התיק</w:t>
            </w:r>
          </w:p>
        </w:tc>
        <w:tc>
          <w:tcPr>
            <w:tcW w:w="2765" w:type="dxa"/>
          </w:tcPr>
          <w:p w:rsidR="00863FFD" w:rsidRDefault="00863FFD" w:rsidP="002711DA">
            <w:pPr>
              <w:jc w:val="right"/>
              <w:rPr>
                <w:sz w:val="32"/>
                <w:szCs w:val="32"/>
                <w:rtl/>
              </w:rPr>
            </w:pPr>
            <w:r w:rsidRPr="008730B7">
              <w:rPr>
                <w:rFonts w:hint="cs"/>
                <w:color w:val="2E74B5" w:themeColor="accent1" w:themeShade="BF"/>
                <w:sz w:val="24"/>
                <w:szCs w:val="24"/>
              </w:rPr>
              <w:t>D</w:t>
            </w:r>
            <w:r w:rsidRPr="008730B7">
              <w:rPr>
                <w:color w:val="2E74B5" w:themeColor="accent1" w:themeShade="BF"/>
                <w:sz w:val="24"/>
                <w:szCs w:val="24"/>
              </w:rPr>
              <w:t>ate</w:t>
            </w:r>
          </w:p>
        </w:tc>
        <w:tc>
          <w:tcPr>
            <w:tcW w:w="2766" w:type="dxa"/>
          </w:tcPr>
          <w:p w:rsidR="00863FFD" w:rsidRDefault="00863FFD" w:rsidP="002711DA">
            <w:pPr>
              <w:jc w:val="right"/>
              <w:rPr>
                <w:b/>
                <w:bCs/>
                <w:color w:val="2E74B5" w:themeColor="accent1" w:themeShade="BF"/>
                <w:sz w:val="24"/>
                <w:szCs w:val="24"/>
              </w:rPr>
            </w:pPr>
            <w:r>
              <w:rPr>
                <w:rFonts w:hint="cs"/>
                <w:b/>
                <w:bCs/>
                <w:color w:val="2E74B5" w:themeColor="accent1" w:themeShade="BF"/>
                <w:sz w:val="24"/>
                <w:szCs w:val="24"/>
              </w:rPr>
              <w:t>C</w:t>
            </w:r>
            <w:r>
              <w:rPr>
                <w:b/>
                <w:bCs/>
                <w:color w:val="2E74B5" w:themeColor="accent1" w:themeShade="BF"/>
                <w:sz w:val="24"/>
                <w:szCs w:val="24"/>
              </w:rPr>
              <w:t>loseDate</w:t>
            </w:r>
          </w:p>
        </w:tc>
      </w:tr>
      <w:tr w:rsidR="00863FFD" w:rsidTr="00863FFD">
        <w:tc>
          <w:tcPr>
            <w:tcW w:w="2765" w:type="dxa"/>
          </w:tcPr>
          <w:p w:rsidR="00863FFD" w:rsidRDefault="00863FFD" w:rsidP="002711DA">
            <w:pPr>
              <w:rPr>
                <w:sz w:val="32"/>
                <w:szCs w:val="32"/>
                <w:rtl/>
              </w:rPr>
            </w:pPr>
            <w:r>
              <w:rPr>
                <w:rFonts w:hint="cs"/>
                <w:sz w:val="24"/>
                <w:szCs w:val="24"/>
                <w:rtl/>
              </w:rPr>
              <w:t>פסק הדין : זיכוי או הרשעה</w:t>
            </w:r>
          </w:p>
        </w:tc>
        <w:tc>
          <w:tcPr>
            <w:tcW w:w="2765" w:type="dxa"/>
          </w:tcPr>
          <w:p w:rsidR="00863FFD" w:rsidRDefault="00863FFD" w:rsidP="002711DA">
            <w:pPr>
              <w:jc w:val="right"/>
              <w:rPr>
                <w:sz w:val="32"/>
                <w:szCs w:val="32"/>
              </w:rPr>
            </w:pPr>
            <w:r>
              <w:rPr>
                <w:rFonts w:hint="cs"/>
                <w:color w:val="2E74B5" w:themeColor="accent1" w:themeShade="BF"/>
                <w:sz w:val="24"/>
                <w:szCs w:val="24"/>
              </w:rPr>
              <w:t>B</w:t>
            </w:r>
            <w:r>
              <w:rPr>
                <w:color w:val="2E74B5" w:themeColor="accent1" w:themeShade="BF"/>
                <w:sz w:val="24"/>
                <w:szCs w:val="24"/>
              </w:rPr>
              <w:t>oolean</w:t>
            </w:r>
          </w:p>
        </w:tc>
        <w:tc>
          <w:tcPr>
            <w:tcW w:w="2766" w:type="dxa"/>
          </w:tcPr>
          <w:p w:rsidR="00863FFD" w:rsidRDefault="00863FFD" w:rsidP="002711DA">
            <w:pPr>
              <w:jc w:val="right"/>
              <w:rPr>
                <w:b/>
                <w:bCs/>
                <w:color w:val="2E74B5" w:themeColor="accent1" w:themeShade="BF"/>
                <w:sz w:val="24"/>
                <w:szCs w:val="24"/>
              </w:rPr>
            </w:pPr>
            <w:r>
              <w:rPr>
                <w:rFonts w:hint="cs"/>
                <w:b/>
                <w:bCs/>
                <w:color w:val="2E74B5" w:themeColor="accent1" w:themeShade="BF"/>
                <w:sz w:val="24"/>
                <w:szCs w:val="24"/>
              </w:rPr>
              <w:t>V</w:t>
            </w:r>
            <w:r>
              <w:rPr>
                <w:b/>
                <w:bCs/>
                <w:color w:val="2E74B5" w:themeColor="accent1" w:themeShade="BF"/>
                <w:sz w:val="24"/>
                <w:szCs w:val="24"/>
              </w:rPr>
              <w:t>erdict</w:t>
            </w:r>
          </w:p>
        </w:tc>
      </w:tr>
    </w:tbl>
    <w:p w:rsidR="00863FFD" w:rsidRDefault="00863FFD" w:rsidP="0027683E">
      <w:pPr>
        <w:rPr>
          <w:rtl/>
        </w:rPr>
      </w:pPr>
    </w:p>
    <w:p w:rsidR="00863FFD" w:rsidRDefault="00863FFD" w:rsidP="0027683E">
      <w:pPr>
        <w:rPr>
          <w:rtl/>
        </w:rPr>
      </w:pPr>
    </w:p>
    <w:p w:rsidR="00863FFD" w:rsidRDefault="00863FFD" w:rsidP="00863FFD">
      <w:pPr>
        <w:jc w:val="right"/>
        <w:rPr>
          <w:b/>
          <w:bCs/>
          <w:color w:val="2E74B5" w:themeColor="accent1" w:themeShade="BF"/>
          <w:sz w:val="32"/>
          <w:szCs w:val="32"/>
        </w:rPr>
      </w:pPr>
      <w:r w:rsidRPr="00B74E72">
        <w:rPr>
          <w:rFonts w:hint="cs"/>
          <w:b/>
          <w:bCs/>
          <w:color w:val="2E74B5" w:themeColor="accent1" w:themeShade="BF"/>
          <w:sz w:val="32"/>
          <w:szCs w:val="32"/>
        </w:rPr>
        <w:t>A</w:t>
      </w:r>
      <w:r w:rsidRPr="00B74E72">
        <w:rPr>
          <w:b/>
          <w:bCs/>
          <w:color w:val="2E74B5" w:themeColor="accent1" w:themeShade="BF"/>
          <w:sz w:val="32"/>
          <w:szCs w:val="32"/>
        </w:rPr>
        <w:t>ppeal:</w:t>
      </w:r>
      <w:r>
        <w:rPr>
          <w:b/>
          <w:bCs/>
          <w:color w:val="2E74B5" w:themeColor="accent1" w:themeShade="BF"/>
          <w:sz w:val="32"/>
          <w:szCs w:val="32"/>
        </w:rPr>
        <w:t xml:space="preserve">  (weak entity)</w:t>
      </w:r>
    </w:p>
    <w:tbl>
      <w:tblPr>
        <w:tblStyle w:val="a3"/>
        <w:bidiVisual/>
        <w:tblW w:w="0" w:type="auto"/>
        <w:tblInd w:w="1246" w:type="dxa"/>
        <w:tblLook w:val="04A0" w:firstRow="1" w:lastRow="0" w:firstColumn="1" w:lastColumn="0" w:noHBand="0" w:noVBand="1"/>
      </w:tblPr>
      <w:tblGrid>
        <w:gridCol w:w="2360"/>
        <w:gridCol w:w="2381"/>
        <w:gridCol w:w="2643"/>
      </w:tblGrid>
      <w:tr w:rsidR="00863FFD" w:rsidTr="00863FFD">
        <w:tc>
          <w:tcPr>
            <w:tcW w:w="2765" w:type="dxa"/>
          </w:tcPr>
          <w:p w:rsidR="00863FFD" w:rsidRDefault="00863FFD" w:rsidP="002711DA">
            <w:pPr>
              <w:rPr>
                <w:b/>
                <w:bCs/>
                <w:color w:val="2E74B5" w:themeColor="accent1" w:themeShade="BF"/>
                <w:sz w:val="32"/>
                <w:szCs w:val="32"/>
                <w:rtl/>
              </w:rPr>
            </w:pPr>
            <w:r>
              <w:rPr>
                <w:rFonts w:hint="cs"/>
                <w:sz w:val="24"/>
                <w:szCs w:val="24"/>
                <w:rtl/>
              </w:rPr>
              <w:t>מס' זיהוי ערעור</w:t>
            </w:r>
            <w:r>
              <w:rPr>
                <w:rFonts w:hint="cs"/>
                <w:b/>
                <w:bCs/>
                <w:color w:val="2E74B5" w:themeColor="accent1" w:themeShade="BF"/>
                <w:sz w:val="32"/>
                <w:szCs w:val="32"/>
                <w:rtl/>
              </w:rPr>
              <w:t xml:space="preserve">  </w:t>
            </w:r>
          </w:p>
        </w:tc>
        <w:tc>
          <w:tcPr>
            <w:tcW w:w="2765" w:type="dxa"/>
          </w:tcPr>
          <w:p w:rsidR="00863FFD" w:rsidRDefault="00863FFD" w:rsidP="002711DA">
            <w:pPr>
              <w:jc w:val="right"/>
              <w:rPr>
                <w:b/>
                <w:bCs/>
                <w:color w:val="2E74B5" w:themeColor="accent1" w:themeShade="BF"/>
                <w:sz w:val="32"/>
                <w:szCs w:val="32"/>
                <w:rtl/>
              </w:rPr>
            </w:pPr>
            <w:r w:rsidRPr="008730B7">
              <w:rPr>
                <w:color w:val="2E74B5" w:themeColor="accent1" w:themeShade="BF"/>
                <w:sz w:val="24"/>
                <w:szCs w:val="24"/>
              </w:rPr>
              <w:t>integer</w:t>
            </w:r>
          </w:p>
        </w:tc>
        <w:tc>
          <w:tcPr>
            <w:tcW w:w="2766" w:type="dxa"/>
          </w:tcPr>
          <w:p w:rsidR="00863FFD" w:rsidRDefault="00863FFD" w:rsidP="002711DA">
            <w:pPr>
              <w:jc w:val="right"/>
              <w:rPr>
                <w:b/>
                <w:bCs/>
                <w:color w:val="2E74B5" w:themeColor="accent1" w:themeShade="BF"/>
                <w:sz w:val="32"/>
                <w:szCs w:val="32"/>
                <w:rtl/>
              </w:rPr>
            </w:pPr>
            <w:r>
              <w:rPr>
                <w:b/>
                <w:bCs/>
                <w:color w:val="2E74B5" w:themeColor="accent1" w:themeShade="BF"/>
                <w:sz w:val="24"/>
                <w:szCs w:val="24"/>
                <w:u w:val="single"/>
              </w:rPr>
              <w:t>App</w:t>
            </w:r>
            <w:r w:rsidRPr="007409AA">
              <w:rPr>
                <w:b/>
                <w:bCs/>
                <w:color w:val="2E74B5" w:themeColor="accent1" w:themeShade="BF"/>
                <w:sz w:val="24"/>
                <w:szCs w:val="24"/>
                <w:u w:val="single"/>
              </w:rPr>
              <w:t>Id</w:t>
            </w:r>
            <w:r>
              <w:rPr>
                <w:b/>
                <w:bCs/>
                <w:color w:val="2E74B5" w:themeColor="accent1" w:themeShade="BF"/>
                <w:sz w:val="24"/>
                <w:szCs w:val="24"/>
                <w:u w:val="single"/>
              </w:rPr>
              <w:t xml:space="preserve"> </w:t>
            </w:r>
            <w:r>
              <w:rPr>
                <w:b/>
                <w:bCs/>
                <w:color w:val="2E74B5" w:themeColor="accent1" w:themeShade="BF"/>
                <w:sz w:val="24"/>
                <w:szCs w:val="24"/>
              </w:rPr>
              <w:t xml:space="preserve"> (primary key)</w:t>
            </w:r>
          </w:p>
        </w:tc>
      </w:tr>
      <w:tr w:rsidR="00863FFD" w:rsidTr="00863FFD">
        <w:tc>
          <w:tcPr>
            <w:tcW w:w="2765" w:type="dxa"/>
          </w:tcPr>
          <w:p w:rsidR="00863FFD" w:rsidRDefault="00863FFD" w:rsidP="002711DA">
            <w:pPr>
              <w:rPr>
                <w:sz w:val="24"/>
                <w:szCs w:val="24"/>
                <w:rtl/>
              </w:rPr>
            </w:pPr>
            <w:r>
              <w:rPr>
                <w:rFonts w:hint="cs"/>
                <w:sz w:val="24"/>
                <w:szCs w:val="24"/>
                <w:rtl/>
              </w:rPr>
              <w:lastRenderedPageBreak/>
              <w:t>מס' זיהוי תיק</w:t>
            </w:r>
            <w:r>
              <w:rPr>
                <w:rFonts w:hint="cs"/>
                <w:b/>
                <w:bCs/>
                <w:color w:val="2E74B5" w:themeColor="accent1" w:themeShade="BF"/>
                <w:sz w:val="32"/>
                <w:szCs w:val="32"/>
                <w:rtl/>
              </w:rPr>
              <w:t xml:space="preserve">  </w:t>
            </w:r>
          </w:p>
        </w:tc>
        <w:tc>
          <w:tcPr>
            <w:tcW w:w="2765" w:type="dxa"/>
          </w:tcPr>
          <w:p w:rsidR="00863FFD" w:rsidRPr="008730B7" w:rsidRDefault="00863FFD" w:rsidP="002711DA">
            <w:pPr>
              <w:jc w:val="right"/>
              <w:rPr>
                <w:color w:val="2E74B5" w:themeColor="accent1" w:themeShade="BF"/>
                <w:sz w:val="24"/>
                <w:szCs w:val="24"/>
              </w:rPr>
            </w:pPr>
            <w:r w:rsidRPr="008730B7">
              <w:rPr>
                <w:color w:val="2E74B5" w:themeColor="accent1" w:themeShade="BF"/>
                <w:sz w:val="24"/>
                <w:szCs w:val="24"/>
              </w:rPr>
              <w:t>integer</w:t>
            </w:r>
          </w:p>
        </w:tc>
        <w:tc>
          <w:tcPr>
            <w:tcW w:w="2766" w:type="dxa"/>
          </w:tcPr>
          <w:p w:rsidR="00863FFD" w:rsidRDefault="00863FFD" w:rsidP="002711DA">
            <w:pPr>
              <w:jc w:val="right"/>
              <w:rPr>
                <w:b/>
                <w:bCs/>
                <w:color w:val="2E74B5" w:themeColor="accent1" w:themeShade="BF"/>
                <w:sz w:val="24"/>
                <w:szCs w:val="24"/>
                <w:u w:val="single"/>
              </w:rPr>
            </w:pPr>
            <w:r>
              <w:rPr>
                <w:b/>
                <w:bCs/>
                <w:color w:val="2E74B5" w:themeColor="accent1" w:themeShade="BF"/>
                <w:sz w:val="24"/>
                <w:szCs w:val="24"/>
                <w:u w:val="single"/>
              </w:rPr>
              <w:t>Case</w:t>
            </w:r>
            <w:r w:rsidRPr="007409AA">
              <w:rPr>
                <w:b/>
                <w:bCs/>
                <w:color w:val="2E74B5" w:themeColor="accent1" w:themeShade="BF"/>
                <w:sz w:val="24"/>
                <w:szCs w:val="24"/>
                <w:u w:val="single"/>
              </w:rPr>
              <w:t>Id</w:t>
            </w:r>
            <w:r>
              <w:rPr>
                <w:b/>
                <w:bCs/>
                <w:color w:val="2E74B5" w:themeColor="accent1" w:themeShade="BF"/>
                <w:sz w:val="24"/>
                <w:szCs w:val="24"/>
                <w:u w:val="single"/>
              </w:rPr>
              <w:t xml:space="preserve"> </w:t>
            </w:r>
            <w:r>
              <w:rPr>
                <w:b/>
                <w:bCs/>
                <w:color w:val="2E74B5" w:themeColor="accent1" w:themeShade="BF"/>
                <w:sz w:val="24"/>
                <w:szCs w:val="24"/>
              </w:rPr>
              <w:t xml:space="preserve"> </w:t>
            </w:r>
            <w:r w:rsidRPr="00A56206">
              <w:rPr>
                <w:b/>
                <w:bCs/>
                <w:color w:val="2E74B5" w:themeColor="accent1" w:themeShade="BF"/>
                <w:sz w:val="24"/>
                <w:szCs w:val="24"/>
              </w:rPr>
              <w:t xml:space="preserve">(foreign key from </w:t>
            </w:r>
            <w:r>
              <w:rPr>
                <w:b/>
                <w:bCs/>
                <w:color w:val="2E74B5" w:themeColor="accent1" w:themeShade="BF"/>
                <w:sz w:val="24"/>
                <w:szCs w:val="24"/>
              </w:rPr>
              <w:t>Court_case</w:t>
            </w:r>
            <w:r w:rsidRPr="00A56206">
              <w:rPr>
                <w:b/>
                <w:bCs/>
                <w:color w:val="2E74B5" w:themeColor="accent1" w:themeShade="BF"/>
                <w:sz w:val="24"/>
                <w:szCs w:val="24"/>
              </w:rPr>
              <w:t>(</w:t>
            </w:r>
            <w:r>
              <w:rPr>
                <w:b/>
                <w:bCs/>
                <w:color w:val="2E74B5" w:themeColor="accent1" w:themeShade="BF"/>
                <w:sz w:val="24"/>
                <w:szCs w:val="24"/>
              </w:rPr>
              <w:t>Case</w:t>
            </w:r>
            <w:r w:rsidRPr="00A56206">
              <w:rPr>
                <w:b/>
                <w:bCs/>
                <w:color w:val="2E74B5" w:themeColor="accent1" w:themeShade="BF"/>
                <w:sz w:val="24"/>
                <w:szCs w:val="24"/>
              </w:rPr>
              <w:t>Id)</w:t>
            </w:r>
            <w:r>
              <w:rPr>
                <w:b/>
                <w:bCs/>
                <w:color w:val="2E74B5" w:themeColor="accent1" w:themeShade="BF"/>
                <w:sz w:val="24"/>
                <w:szCs w:val="24"/>
              </w:rPr>
              <w:t>)</w:t>
            </w:r>
          </w:p>
        </w:tc>
      </w:tr>
      <w:tr w:rsidR="00863FFD" w:rsidTr="00863FFD">
        <w:tc>
          <w:tcPr>
            <w:tcW w:w="2765" w:type="dxa"/>
          </w:tcPr>
          <w:p w:rsidR="00863FFD" w:rsidRPr="006F2C47" w:rsidRDefault="00863FFD" w:rsidP="002711DA">
            <w:pPr>
              <w:rPr>
                <w:color w:val="2E74B5" w:themeColor="accent1" w:themeShade="BF"/>
                <w:sz w:val="24"/>
                <w:szCs w:val="24"/>
                <w:rtl/>
              </w:rPr>
            </w:pPr>
            <w:r w:rsidRPr="006F2C47">
              <w:rPr>
                <w:rFonts w:hint="cs"/>
                <w:sz w:val="24"/>
                <w:szCs w:val="24"/>
                <w:rtl/>
              </w:rPr>
              <w:t>תאריך הגשת הערעור</w:t>
            </w:r>
          </w:p>
        </w:tc>
        <w:tc>
          <w:tcPr>
            <w:tcW w:w="2765" w:type="dxa"/>
          </w:tcPr>
          <w:p w:rsidR="00863FFD" w:rsidRDefault="00863FFD" w:rsidP="002711DA">
            <w:pPr>
              <w:jc w:val="right"/>
              <w:rPr>
                <w:b/>
                <w:bCs/>
                <w:color w:val="2E74B5" w:themeColor="accent1" w:themeShade="BF"/>
                <w:sz w:val="32"/>
                <w:szCs w:val="32"/>
                <w:rtl/>
              </w:rPr>
            </w:pPr>
            <w:r w:rsidRPr="008730B7">
              <w:rPr>
                <w:rFonts w:hint="cs"/>
                <w:color w:val="2E74B5" w:themeColor="accent1" w:themeShade="BF"/>
                <w:sz w:val="24"/>
                <w:szCs w:val="24"/>
              </w:rPr>
              <w:t>D</w:t>
            </w:r>
            <w:r w:rsidRPr="008730B7">
              <w:rPr>
                <w:color w:val="2E74B5" w:themeColor="accent1" w:themeShade="BF"/>
                <w:sz w:val="24"/>
                <w:szCs w:val="24"/>
              </w:rPr>
              <w:t>ate</w:t>
            </w:r>
          </w:p>
        </w:tc>
        <w:tc>
          <w:tcPr>
            <w:tcW w:w="2766" w:type="dxa"/>
          </w:tcPr>
          <w:p w:rsidR="00863FFD" w:rsidRDefault="00863FFD" w:rsidP="002711DA">
            <w:pPr>
              <w:jc w:val="right"/>
              <w:rPr>
                <w:b/>
                <w:bCs/>
                <w:color w:val="2E74B5" w:themeColor="accent1" w:themeShade="BF"/>
                <w:sz w:val="32"/>
                <w:szCs w:val="32"/>
                <w:rtl/>
              </w:rPr>
            </w:pPr>
            <w:r>
              <w:rPr>
                <w:b/>
                <w:bCs/>
                <w:color w:val="2E74B5" w:themeColor="accent1" w:themeShade="BF"/>
                <w:sz w:val="24"/>
                <w:szCs w:val="24"/>
              </w:rPr>
              <w:t xml:space="preserve"> FillingDate</w:t>
            </w:r>
          </w:p>
        </w:tc>
      </w:tr>
      <w:tr w:rsidR="00863FFD" w:rsidTr="00863FFD">
        <w:tc>
          <w:tcPr>
            <w:tcW w:w="2765" w:type="dxa"/>
          </w:tcPr>
          <w:p w:rsidR="00863FFD" w:rsidRDefault="00863FFD" w:rsidP="002711DA">
            <w:pPr>
              <w:rPr>
                <w:b/>
                <w:bCs/>
                <w:color w:val="2E74B5" w:themeColor="accent1" w:themeShade="BF"/>
                <w:sz w:val="32"/>
                <w:szCs w:val="32"/>
                <w:rtl/>
              </w:rPr>
            </w:pPr>
            <w:r>
              <w:rPr>
                <w:rFonts w:hint="cs"/>
                <w:sz w:val="24"/>
                <w:szCs w:val="24"/>
                <w:rtl/>
              </w:rPr>
              <w:t>פסק הדין : זיכוי או הרשעה</w:t>
            </w:r>
          </w:p>
        </w:tc>
        <w:tc>
          <w:tcPr>
            <w:tcW w:w="2765" w:type="dxa"/>
          </w:tcPr>
          <w:p w:rsidR="00863FFD" w:rsidRDefault="00863FFD" w:rsidP="002711DA">
            <w:pPr>
              <w:jc w:val="right"/>
              <w:rPr>
                <w:b/>
                <w:bCs/>
                <w:color w:val="2E74B5" w:themeColor="accent1" w:themeShade="BF"/>
                <w:sz w:val="32"/>
                <w:szCs w:val="32"/>
                <w:rtl/>
              </w:rPr>
            </w:pPr>
            <w:r>
              <w:rPr>
                <w:rFonts w:hint="cs"/>
                <w:color w:val="2E74B5" w:themeColor="accent1" w:themeShade="BF"/>
                <w:sz w:val="24"/>
                <w:szCs w:val="24"/>
              </w:rPr>
              <w:t>B</w:t>
            </w:r>
            <w:r>
              <w:rPr>
                <w:color w:val="2E74B5" w:themeColor="accent1" w:themeShade="BF"/>
                <w:sz w:val="24"/>
                <w:szCs w:val="24"/>
              </w:rPr>
              <w:t>oolean</w:t>
            </w:r>
          </w:p>
        </w:tc>
        <w:tc>
          <w:tcPr>
            <w:tcW w:w="2766" w:type="dxa"/>
          </w:tcPr>
          <w:p w:rsidR="00863FFD" w:rsidRDefault="00863FFD" w:rsidP="002711DA">
            <w:pPr>
              <w:jc w:val="right"/>
              <w:rPr>
                <w:b/>
                <w:bCs/>
                <w:color w:val="2E74B5" w:themeColor="accent1" w:themeShade="BF"/>
                <w:sz w:val="32"/>
                <w:szCs w:val="32"/>
              </w:rPr>
            </w:pPr>
            <w:r>
              <w:rPr>
                <w:rFonts w:hint="cs"/>
                <w:b/>
                <w:bCs/>
                <w:color w:val="2E74B5" w:themeColor="accent1" w:themeShade="BF"/>
                <w:sz w:val="24"/>
                <w:szCs w:val="24"/>
              </w:rPr>
              <w:t>V</w:t>
            </w:r>
            <w:r>
              <w:rPr>
                <w:b/>
                <w:bCs/>
                <w:color w:val="2E74B5" w:themeColor="accent1" w:themeShade="BF"/>
                <w:sz w:val="24"/>
                <w:szCs w:val="24"/>
              </w:rPr>
              <w:t>erdict</w:t>
            </w:r>
          </w:p>
        </w:tc>
      </w:tr>
    </w:tbl>
    <w:p w:rsidR="0027683E" w:rsidRDefault="0027683E" w:rsidP="0027683E">
      <w:pPr>
        <w:rPr>
          <w:rtl/>
        </w:rPr>
      </w:pPr>
    </w:p>
    <w:p w:rsidR="00CF2F3F" w:rsidRDefault="00CF2F3F" w:rsidP="00CF2F3F">
      <w:pPr>
        <w:rPr>
          <w:sz w:val="32"/>
          <w:szCs w:val="32"/>
          <w:u w:val="single"/>
          <w:rtl/>
        </w:rPr>
      </w:pPr>
      <w:r w:rsidRPr="006F2C47">
        <w:rPr>
          <w:rFonts w:hint="cs"/>
          <w:sz w:val="32"/>
          <w:szCs w:val="32"/>
          <w:u w:val="single"/>
          <w:rtl/>
        </w:rPr>
        <w:t>קשרים:</w:t>
      </w:r>
    </w:p>
    <w:p w:rsidR="00CF2F3F" w:rsidRDefault="00CF2F3F" w:rsidP="00CF2F3F">
      <w:pPr>
        <w:pStyle w:val="a4"/>
        <w:numPr>
          <w:ilvl w:val="0"/>
          <w:numId w:val="1"/>
        </w:numPr>
        <w:rPr>
          <w:sz w:val="24"/>
          <w:szCs w:val="24"/>
        </w:rPr>
      </w:pPr>
      <w:r w:rsidRPr="003211A4">
        <w:rPr>
          <w:rFonts w:hint="cs"/>
          <w:b/>
          <w:bCs/>
          <w:color w:val="2E74B5" w:themeColor="accent1" w:themeShade="BF"/>
          <w:sz w:val="32"/>
          <w:szCs w:val="32"/>
        </w:rPr>
        <w:t>J</w:t>
      </w:r>
      <w:r w:rsidRPr="003211A4">
        <w:rPr>
          <w:b/>
          <w:bCs/>
          <w:color w:val="2E74B5" w:themeColor="accent1" w:themeShade="BF"/>
          <w:sz w:val="32"/>
          <w:szCs w:val="32"/>
        </w:rPr>
        <w:t>udgeOf</w:t>
      </w:r>
      <w:r w:rsidRPr="003211A4">
        <w:rPr>
          <w:rFonts w:hint="cs"/>
          <w:b/>
          <w:bCs/>
          <w:color w:val="2E74B5" w:themeColor="accent1" w:themeShade="BF"/>
          <w:sz w:val="32"/>
          <w:szCs w:val="32"/>
          <w:rtl/>
        </w:rPr>
        <w:t xml:space="preserve"> </w:t>
      </w:r>
      <w:r w:rsidRPr="003211A4">
        <w:rPr>
          <w:b/>
          <w:bCs/>
          <w:color w:val="2E74B5" w:themeColor="accent1" w:themeShade="BF"/>
          <w:sz w:val="32"/>
          <w:szCs w:val="32"/>
          <w:rtl/>
        </w:rPr>
        <w:t>–</w:t>
      </w:r>
      <w:r w:rsidRPr="003211A4">
        <w:rPr>
          <w:rFonts w:hint="cs"/>
          <w:sz w:val="24"/>
          <w:szCs w:val="24"/>
          <w:rtl/>
        </w:rPr>
        <w:t xml:space="preserve"> קשר  בין שופט </w:t>
      </w:r>
      <w:r w:rsidRPr="003211A4">
        <w:rPr>
          <w:sz w:val="24"/>
          <w:szCs w:val="24"/>
        </w:rPr>
        <w:t>(judge)</w:t>
      </w:r>
      <w:r w:rsidRPr="003211A4">
        <w:rPr>
          <w:rFonts w:hint="cs"/>
          <w:sz w:val="24"/>
          <w:szCs w:val="24"/>
          <w:rtl/>
        </w:rPr>
        <w:t xml:space="preserve"> לבית משפט </w:t>
      </w:r>
      <w:r w:rsidRPr="003211A4">
        <w:rPr>
          <w:sz w:val="24"/>
          <w:szCs w:val="24"/>
        </w:rPr>
        <w:t>(Court)</w:t>
      </w:r>
      <w:r w:rsidRPr="003211A4">
        <w:rPr>
          <w:rFonts w:hint="cs"/>
          <w:sz w:val="24"/>
          <w:szCs w:val="24"/>
          <w:rtl/>
        </w:rPr>
        <w:t xml:space="preserve">. </w:t>
      </w:r>
      <w:r w:rsidRPr="003211A4">
        <w:rPr>
          <w:rFonts w:hint="cs"/>
          <w:sz w:val="32"/>
          <w:szCs w:val="32"/>
          <w:rtl/>
        </w:rPr>
        <w:t xml:space="preserve">                            </w:t>
      </w:r>
      <w:r>
        <w:rPr>
          <w:rFonts w:hint="cs"/>
          <w:sz w:val="32"/>
          <w:szCs w:val="32"/>
          <w:rtl/>
        </w:rPr>
        <w:t xml:space="preserve">                   </w:t>
      </w:r>
      <w:r w:rsidRPr="003211A4">
        <w:rPr>
          <w:rFonts w:hint="cs"/>
          <w:sz w:val="32"/>
          <w:szCs w:val="32"/>
          <w:rtl/>
        </w:rPr>
        <w:t xml:space="preserve"> </w:t>
      </w:r>
      <w:r w:rsidRPr="003211A4">
        <w:rPr>
          <w:rFonts w:hint="cs"/>
          <w:sz w:val="24"/>
          <w:szCs w:val="24"/>
          <w:rtl/>
        </w:rPr>
        <w:t>זהו קשר 1:</w:t>
      </w:r>
      <w:r w:rsidRPr="003211A4">
        <w:rPr>
          <w:sz w:val="24"/>
          <w:szCs w:val="24"/>
        </w:rPr>
        <w:t xml:space="preserve"> </w:t>
      </w:r>
      <w:r w:rsidRPr="003211A4">
        <w:rPr>
          <w:rFonts w:hint="cs"/>
          <w:sz w:val="24"/>
          <w:szCs w:val="24"/>
        </w:rPr>
        <w:t>M</w:t>
      </w:r>
      <w:r w:rsidRPr="003211A4">
        <w:rPr>
          <w:rFonts w:hint="cs"/>
          <w:sz w:val="24"/>
          <w:szCs w:val="24"/>
          <w:rtl/>
        </w:rPr>
        <w:t xml:space="preserve"> </w:t>
      </w:r>
      <w:r w:rsidRPr="003211A4">
        <w:rPr>
          <w:sz w:val="24"/>
          <w:szCs w:val="24"/>
          <w:rtl/>
        </w:rPr>
        <w:t>–</w:t>
      </w:r>
      <w:r w:rsidRPr="003211A4">
        <w:rPr>
          <w:rFonts w:hint="cs"/>
          <w:sz w:val="24"/>
          <w:szCs w:val="24"/>
          <w:rtl/>
        </w:rPr>
        <w:t xml:space="preserve"> לבית המשפט יש מס' שופטים אך כל שופט שייך לבית משפט </w:t>
      </w:r>
      <w:r w:rsidRPr="003211A4">
        <w:rPr>
          <w:rFonts w:hint="cs"/>
          <w:b/>
          <w:bCs/>
          <w:sz w:val="24"/>
          <w:szCs w:val="24"/>
          <w:rtl/>
        </w:rPr>
        <w:t>אחד</w:t>
      </w:r>
      <w:r w:rsidRPr="003211A4">
        <w:rPr>
          <w:rFonts w:hint="cs"/>
          <w:sz w:val="24"/>
          <w:szCs w:val="24"/>
          <w:rtl/>
        </w:rPr>
        <w:t xml:space="preserve"> בלבד.</w:t>
      </w:r>
      <w:r>
        <w:rPr>
          <w:rFonts w:hint="cs"/>
          <w:sz w:val="24"/>
          <w:szCs w:val="24"/>
          <w:rtl/>
        </w:rPr>
        <w:t xml:space="preserve"> לכן, </w:t>
      </w:r>
      <w:r w:rsidRPr="003211A4">
        <w:rPr>
          <w:rFonts w:hint="cs"/>
          <w:sz w:val="24"/>
          <w:szCs w:val="24"/>
          <w:rtl/>
        </w:rPr>
        <w:t>לא נוצרת טבלה חדשה עבור הקשר אלא נוסף שדה בטבלת ה</w:t>
      </w:r>
      <w:r w:rsidRPr="003211A4">
        <w:rPr>
          <w:rFonts w:hint="cs"/>
          <w:sz w:val="24"/>
          <w:szCs w:val="24"/>
        </w:rPr>
        <w:t>J</w:t>
      </w:r>
      <w:r w:rsidRPr="003211A4">
        <w:rPr>
          <w:sz w:val="24"/>
          <w:szCs w:val="24"/>
        </w:rPr>
        <w:t>udge</w:t>
      </w:r>
      <w:r w:rsidRPr="003211A4">
        <w:rPr>
          <w:rFonts w:hint="cs"/>
          <w:sz w:val="24"/>
          <w:szCs w:val="24"/>
          <w:rtl/>
        </w:rPr>
        <w:t xml:space="preserve">  שתפקידו מפתח זר לטבלת ה</w:t>
      </w:r>
      <w:r w:rsidRPr="003211A4">
        <w:rPr>
          <w:rFonts w:hint="cs"/>
          <w:sz w:val="24"/>
          <w:szCs w:val="24"/>
        </w:rPr>
        <w:t>C</w:t>
      </w:r>
      <w:r w:rsidRPr="003211A4">
        <w:rPr>
          <w:sz w:val="24"/>
          <w:szCs w:val="24"/>
        </w:rPr>
        <w:t>ourt</w:t>
      </w:r>
      <w:r w:rsidRPr="003211A4">
        <w:rPr>
          <w:rFonts w:hint="cs"/>
          <w:sz w:val="24"/>
          <w:szCs w:val="24"/>
          <w:rtl/>
        </w:rPr>
        <w:t xml:space="preserve"> </w:t>
      </w:r>
      <w:r w:rsidRPr="003211A4">
        <w:rPr>
          <w:sz w:val="24"/>
          <w:szCs w:val="24"/>
        </w:rPr>
        <w:t>(Foreign key)</w:t>
      </w:r>
      <w:r w:rsidRPr="003211A4">
        <w:rPr>
          <w:rFonts w:hint="cs"/>
          <w:sz w:val="24"/>
          <w:szCs w:val="24"/>
          <w:rtl/>
        </w:rPr>
        <w:t xml:space="preserve">  למפתח שלה </w:t>
      </w:r>
      <w:r w:rsidRPr="003211A4">
        <w:rPr>
          <w:sz w:val="24"/>
          <w:szCs w:val="24"/>
          <w:rtl/>
        </w:rPr>
        <w:t>–</w:t>
      </w:r>
      <w:r w:rsidRPr="003211A4">
        <w:rPr>
          <w:rFonts w:hint="cs"/>
          <w:sz w:val="24"/>
          <w:szCs w:val="24"/>
          <w:rtl/>
        </w:rPr>
        <w:t xml:space="preserve"> </w:t>
      </w:r>
      <w:r w:rsidRPr="003211A4">
        <w:rPr>
          <w:rFonts w:hint="cs"/>
          <w:sz w:val="24"/>
          <w:szCs w:val="24"/>
        </w:rPr>
        <w:t>I</w:t>
      </w:r>
      <w:r w:rsidRPr="003211A4">
        <w:rPr>
          <w:sz w:val="24"/>
          <w:szCs w:val="24"/>
        </w:rPr>
        <w:t>d</w:t>
      </w:r>
      <w:r w:rsidRPr="003211A4">
        <w:rPr>
          <w:rFonts w:hint="cs"/>
          <w:sz w:val="24"/>
          <w:szCs w:val="24"/>
          <w:rtl/>
        </w:rPr>
        <w:t>.</w:t>
      </w:r>
    </w:p>
    <w:p w:rsidR="00CF2F3F" w:rsidRDefault="00CF2F3F" w:rsidP="00CF2F3F">
      <w:pPr>
        <w:pStyle w:val="a4"/>
        <w:numPr>
          <w:ilvl w:val="0"/>
          <w:numId w:val="1"/>
        </w:numPr>
        <w:rPr>
          <w:sz w:val="24"/>
          <w:szCs w:val="24"/>
        </w:rPr>
      </w:pPr>
      <w:r>
        <w:rPr>
          <w:rFonts w:hint="cs"/>
          <w:b/>
          <w:bCs/>
          <w:color w:val="2E74B5" w:themeColor="accent1" w:themeShade="BF"/>
          <w:sz w:val="32"/>
          <w:szCs w:val="32"/>
        </w:rPr>
        <w:t>P</w:t>
      </w:r>
      <w:r>
        <w:rPr>
          <w:b/>
          <w:bCs/>
          <w:color w:val="2E74B5" w:themeColor="accent1" w:themeShade="BF"/>
          <w:sz w:val="32"/>
          <w:szCs w:val="32"/>
        </w:rPr>
        <w:t>ersides</w:t>
      </w:r>
      <w:r>
        <w:rPr>
          <w:rFonts w:hint="cs"/>
          <w:b/>
          <w:bCs/>
          <w:color w:val="2E74B5" w:themeColor="accent1" w:themeShade="BF"/>
          <w:sz w:val="32"/>
          <w:szCs w:val="32"/>
          <w:rtl/>
        </w:rPr>
        <w:t xml:space="preserve">  </w:t>
      </w:r>
      <w:r w:rsidRPr="003211A4">
        <w:rPr>
          <w:b/>
          <w:bCs/>
          <w:color w:val="2E74B5" w:themeColor="accent1" w:themeShade="BF"/>
          <w:sz w:val="32"/>
          <w:szCs w:val="32"/>
          <w:rtl/>
        </w:rPr>
        <w:t>–</w:t>
      </w:r>
      <w:r>
        <w:rPr>
          <w:rFonts w:hint="cs"/>
          <w:sz w:val="24"/>
          <w:szCs w:val="24"/>
          <w:rtl/>
        </w:rPr>
        <w:t xml:space="preserve"> קשר בין שופט</w:t>
      </w:r>
      <w:r>
        <w:rPr>
          <w:sz w:val="24"/>
          <w:szCs w:val="24"/>
        </w:rPr>
        <w:t xml:space="preserve">  </w:t>
      </w:r>
      <w:r>
        <w:rPr>
          <w:rFonts w:hint="cs"/>
          <w:sz w:val="24"/>
          <w:szCs w:val="24"/>
          <w:rtl/>
        </w:rPr>
        <w:t xml:space="preserve"> </w:t>
      </w:r>
      <w:r>
        <w:rPr>
          <w:sz w:val="24"/>
          <w:szCs w:val="24"/>
        </w:rPr>
        <w:t>(Judge)</w:t>
      </w:r>
      <w:r>
        <w:rPr>
          <w:rFonts w:hint="cs"/>
          <w:sz w:val="24"/>
          <w:szCs w:val="24"/>
          <w:rtl/>
        </w:rPr>
        <w:t xml:space="preserve"> ותיק משפטי </w:t>
      </w:r>
      <w:r>
        <w:rPr>
          <w:sz w:val="24"/>
          <w:szCs w:val="24"/>
        </w:rPr>
        <w:t>(Court_case)</w:t>
      </w:r>
      <w:r>
        <w:rPr>
          <w:rFonts w:hint="cs"/>
          <w:sz w:val="24"/>
          <w:szCs w:val="24"/>
          <w:rtl/>
        </w:rPr>
        <w:t>.</w:t>
      </w:r>
    </w:p>
    <w:p w:rsidR="00CF2F3F" w:rsidRDefault="00CF2F3F" w:rsidP="00CF2F3F">
      <w:pPr>
        <w:pStyle w:val="a4"/>
        <w:rPr>
          <w:sz w:val="24"/>
          <w:szCs w:val="24"/>
          <w:rtl/>
        </w:rPr>
      </w:pPr>
      <w:r w:rsidRPr="003211A4">
        <w:rPr>
          <w:rFonts w:hint="cs"/>
          <w:sz w:val="24"/>
          <w:szCs w:val="24"/>
          <w:rtl/>
        </w:rPr>
        <w:t xml:space="preserve">זהו קשר </w:t>
      </w:r>
      <w:r w:rsidRPr="003211A4">
        <w:rPr>
          <w:rFonts w:hint="cs"/>
          <w:sz w:val="24"/>
          <w:szCs w:val="24"/>
        </w:rPr>
        <w:t>M</w:t>
      </w:r>
      <w:r w:rsidRPr="003211A4">
        <w:rPr>
          <w:rFonts w:hint="cs"/>
          <w:sz w:val="24"/>
          <w:szCs w:val="24"/>
          <w:rtl/>
        </w:rPr>
        <w:t>:</w:t>
      </w:r>
      <w:r w:rsidRPr="003211A4">
        <w:rPr>
          <w:rFonts w:hint="cs"/>
          <w:sz w:val="24"/>
          <w:szCs w:val="24"/>
        </w:rPr>
        <w:t>N</w:t>
      </w:r>
      <w:r>
        <w:rPr>
          <w:rFonts w:hint="cs"/>
          <w:sz w:val="24"/>
          <w:szCs w:val="24"/>
          <w:rtl/>
        </w:rPr>
        <w:t xml:space="preserve"> </w:t>
      </w:r>
      <w:r>
        <w:rPr>
          <w:sz w:val="24"/>
          <w:szCs w:val="24"/>
          <w:rtl/>
        </w:rPr>
        <w:t>–</w:t>
      </w:r>
      <w:r>
        <w:rPr>
          <w:rFonts w:hint="cs"/>
          <w:sz w:val="24"/>
          <w:szCs w:val="24"/>
          <w:rtl/>
        </w:rPr>
        <w:t xml:space="preserve"> בתיק יכולים להיות מס' שופטים וכן שופט משתתף במס' תיקים. </w:t>
      </w:r>
      <w:r w:rsidRPr="003211A4">
        <w:rPr>
          <w:sz w:val="24"/>
          <w:szCs w:val="24"/>
          <w:rtl/>
        </w:rPr>
        <w:t>לקשר זה נוצרת טבלה חדשה אשר המפתח הראשי שלה</w:t>
      </w:r>
      <w:r>
        <w:rPr>
          <w:rFonts w:hint="cs"/>
          <w:sz w:val="24"/>
          <w:szCs w:val="24"/>
          <w:rtl/>
        </w:rPr>
        <w:t xml:space="preserve"> </w:t>
      </w:r>
      <w:r>
        <w:rPr>
          <w:sz w:val="24"/>
          <w:szCs w:val="24"/>
        </w:rPr>
        <w:t>(primary key)</w:t>
      </w:r>
      <w:r w:rsidRPr="003211A4">
        <w:rPr>
          <w:sz w:val="24"/>
          <w:szCs w:val="24"/>
          <w:rtl/>
        </w:rPr>
        <w:t xml:space="preserve"> הוא שילוב של 2 המפתחות הראשיים של</w:t>
      </w:r>
      <w:r w:rsidRPr="003211A4">
        <w:rPr>
          <w:sz w:val="24"/>
          <w:szCs w:val="24"/>
        </w:rPr>
        <w:t xml:space="preserve"> </w:t>
      </w:r>
      <w:r>
        <w:rPr>
          <w:rFonts w:hint="cs"/>
          <w:sz w:val="24"/>
          <w:szCs w:val="24"/>
        </w:rPr>
        <w:t>J</w:t>
      </w:r>
      <w:r>
        <w:rPr>
          <w:sz w:val="24"/>
          <w:szCs w:val="24"/>
        </w:rPr>
        <w:t>udge</w:t>
      </w:r>
      <w:r w:rsidRPr="003211A4">
        <w:rPr>
          <w:sz w:val="24"/>
          <w:szCs w:val="24"/>
        </w:rPr>
        <w:t xml:space="preserve"> </w:t>
      </w:r>
      <w:r w:rsidRPr="003211A4">
        <w:rPr>
          <w:sz w:val="24"/>
          <w:szCs w:val="24"/>
          <w:rtl/>
        </w:rPr>
        <w:t>ו</w:t>
      </w:r>
      <w:r w:rsidRPr="003211A4">
        <w:rPr>
          <w:sz w:val="24"/>
          <w:szCs w:val="24"/>
        </w:rPr>
        <w:t xml:space="preserve">-Court_case </w:t>
      </w:r>
      <w:r w:rsidRPr="003211A4">
        <w:rPr>
          <w:sz w:val="24"/>
          <w:szCs w:val="24"/>
          <w:rtl/>
        </w:rPr>
        <w:t>שמ</w:t>
      </w:r>
      <w:r>
        <w:rPr>
          <w:rFonts w:hint="cs"/>
          <w:sz w:val="24"/>
          <w:szCs w:val="24"/>
          <w:rtl/>
        </w:rPr>
        <w:t>ש</w:t>
      </w:r>
      <w:r w:rsidRPr="003211A4">
        <w:rPr>
          <w:sz w:val="24"/>
          <w:szCs w:val="24"/>
          <w:rtl/>
        </w:rPr>
        <w:t>משים כמפתחות זרים</w:t>
      </w:r>
      <w:r w:rsidRPr="003211A4">
        <w:rPr>
          <w:sz w:val="24"/>
          <w:szCs w:val="24"/>
        </w:rPr>
        <w:t>(Foreign</w:t>
      </w:r>
      <w:r>
        <w:rPr>
          <w:sz w:val="24"/>
          <w:szCs w:val="24"/>
        </w:rPr>
        <w:t xml:space="preserve"> </w:t>
      </w:r>
      <w:r w:rsidRPr="003211A4">
        <w:rPr>
          <w:sz w:val="24"/>
          <w:szCs w:val="24"/>
        </w:rPr>
        <w:t xml:space="preserve"> key</w:t>
      </w:r>
      <w:r>
        <w:rPr>
          <w:sz w:val="24"/>
          <w:szCs w:val="24"/>
        </w:rPr>
        <w:t>)</w:t>
      </w:r>
      <w:r>
        <w:rPr>
          <w:rFonts w:hint="cs"/>
          <w:sz w:val="24"/>
          <w:szCs w:val="24"/>
          <w:rtl/>
        </w:rPr>
        <w:t>,</w:t>
      </w:r>
      <w:r w:rsidRPr="003211A4">
        <w:rPr>
          <w:sz w:val="24"/>
          <w:szCs w:val="24"/>
          <w:rtl/>
        </w:rPr>
        <w:t xml:space="preserve"> כלומר יחד הם מפתח מורכב</w:t>
      </w:r>
      <w:r w:rsidRPr="003211A4">
        <w:rPr>
          <w:sz w:val="24"/>
          <w:szCs w:val="24"/>
        </w:rPr>
        <w:t>.</w:t>
      </w:r>
    </w:p>
    <w:p w:rsidR="00CF2F3F" w:rsidRDefault="00CF2F3F" w:rsidP="00CF2F3F">
      <w:pPr>
        <w:pStyle w:val="a4"/>
        <w:numPr>
          <w:ilvl w:val="0"/>
          <w:numId w:val="1"/>
        </w:numPr>
        <w:rPr>
          <w:b/>
          <w:bCs/>
          <w:color w:val="2E74B5" w:themeColor="accent1" w:themeShade="BF"/>
          <w:sz w:val="32"/>
          <w:szCs w:val="32"/>
        </w:rPr>
      </w:pPr>
      <w:r w:rsidRPr="0063033C">
        <w:rPr>
          <w:rFonts w:hint="cs"/>
          <w:b/>
          <w:bCs/>
          <w:color w:val="2E74B5" w:themeColor="accent1" w:themeShade="BF"/>
          <w:sz w:val="32"/>
          <w:szCs w:val="32"/>
        </w:rPr>
        <w:t>L</w:t>
      </w:r>
      <w:r w:rsidRPr="0063033C">
        <w:rPr>
          <w:b/>
          <w:bCs/>
          <w:color w:val="2E74B5" w:themeColor="accent1" w:themeShade="BF"/>
          <w:sz w:val="32"/>
          <w:szCs w:val="32"/>
        </w:rPr>
        <w:t>awerIn</w:t>
      </w:r>
      <w:r>
        <w:rPr>
          <w:rFonts w:hint="cs"/>
          <w:b/>
          <w:bCs/>
          <w:color w:val="2E74B5" w:themeColor="accent1" w:themeShade="BF"/>
          <w:sz w:val="32"/>
          <w:szCs w:val="32"/>
          <w:rtl/>
        </w:rPr>
        <w:t xml:space="preserve"> </w:t>
      </w:r>
      <w:r>
        <w:rPr>
          <w:b/>
          <w:bCs/>
          <w:color w:val="2E74B5" w:themeColor="accent1" w:themeShade="BF"/>
          <w:sz w:val="32"/>
          <w:szCs w:val="32"/>
          <w:rtl/>
        </w:rPr>
        <w:t>–</w:t>
      </w:r>
      <w:r>
        <w:rPr>
          <w:rFonts w:hint="cs"/>
          <w:b/>
          <w:bCs/>
          <w:color w:val="2E74B5" w:themeColor="accent1" w:themeShade="BF"/>
          <w:sz w:val="32"/>
          <w:szCs w:val="32"/>
          <w:rtl/>
        </w:rPr>
        <w:t xml:space="preserve"> </w:t>
      </w:r>
      <w:r>
        <w:rPr>
          <w:rFonts w:hint="cs"/>
          <w:sz w:val="24"/>
          <w:szCs w:val="24"/>
          <w:rtl/>
        </w:rPr>
        <w:t xml:space="preserve">קשר בין עורך דין </w:t>
      </w:r>
      <w:r>
        <w:rPr>
          <w:sz w:val="24"/>
          <w:szCs w:val="24"/>
        </w:rPr>
        <w:t>(Lawyer)</w:t>
      </w:r>
      <w:r>
        <w:rPr>
          <w:rFonts w:hint="cs"/>
          <w:sz w:val="24"/>
          <w:szCs w:val="24"/>
          <w:rtl/>
        </w:rPr>
        <w:t xml:space="preserve"> לתיק משפטי </w:t>
      </w:r>
      <w:r>
        <w:rPr>
          <w:sz w:val="24"/>
          <w:szCs w:val="24"/>
        </w:rPr>
        <w:t>(Court_case)</w:t>
      </w:r>
      <w:r>
        <w:rPr>
          <w:rFonts w:hint="cs"/>
          <w:sz w:val="24"/>
          <w:szCs w:val="24"/>
          <w:rtl/>
        </w:rPr>
        <w:t xml:space="preserve">.                                                    זהו קשר </w:t>
      </w:r>
      <w:r w:rsidRPr="003211A4">
        <w:rPr>
          <w:rFonts w:hint="cs"/>
          <w:sz w:val="24"/>
          <w:szCs w:val="24"/>
          <w:rtl/>
        </w:rPr>
        <w:t>1:</w:t>
      </w:r>
      <w:r w:rsidRPr="003211A4">
        <w:rPr>
          <w:sz w:val="24"/>
          <w:szCs w:val="24"/>
        </w:rPr>
        <w:t xml:space="preserve"> </w:t>
      </w:r>
      <w:r w:rsidRPr="003211A4">
        <w:rPr>
          <w:rFonts w:hint="cs"/>
          <w:sz w:val="24"/>
          <w:szCs w:val="24"/>
        </w:rPr>
        <w:t>M</w:t>
      </w:r>
      <w:r>
        <w:rPr>
          <w:rFonts w:hint="cs"/>
          <w:b/>
          <w:bCs/>
          <w:sz w:val="32"/>
          <w:szCs w:val="32"/>
          <w:rtl/>
        </w:rPr>
        <w:t xml:space="preserve"> </w:t>
      </w:r>
      <w:r>
        <w:rPr>
          <w:rFonts w:hint="cs"/>
          <w:sz w:val="24"/>
          <w:szCs w:val="24"/>
          <w:rtl/>
        </w:rPr>
        <w:t xml:space="preserve">- עורך דין מתעסק במס' תיקים אך לכל תיק משפטי עורך דין </w:t>
      </w:r>
      <w:r w:rsidRPr="0063033C">
        <w:rPr>
          <w:rFonts w:hint="cs"/>
          <w:b/>
          <w:bCs/>
          <w:sz w:val="24"/>
          <w:szCs w:val="24"/>
          <w:rtl/>
        </w:rPr>
        <w:t>אחד</w:t>
      </w:r>
      <w:r>
        <w:rPr>
          <w:rFonts w:hint="cs"/>
          <w:sz w:val="24"/>
          <w:szCs w:val="24"/>
          <w:rtl/>
        </w:rPr>
        <w:t xml:space="preserve"> בלבד</w:t>
      </w:r>
      <w:r>
        <w:rPr>
          <w:rFonts w:hint="cs"/>
          <w:sz w:val="32"/>
          <w:szCs w:val="32"/>
          <w:rtl/>
        </w:rPr>
        <w:t xml:space="preserve">. </w:t>
      </w:r>
      <w:r w:rsidRPr="0063033C">
        <w:rPr>
          <w:rFonts w:hint="cs"/>
          <w:sz w:val="24"/>
          <w:szCs w:val="24"/>
          <w:rtl/>
        </w:rPr>
        <w:t xml:space="preserve">לכן, </w:t>
      </w:r>
      <w:r w:rsidRPr="003211A4">
        <w:rPr>
          <w:rFonts w:hint="cs"/>
          <w:sz w:val="24"/>
          <w:szCs w:val="24"/>
          <w:rtl/>
        </w:rPr>
        <w:t>לא נוצרת טבלה חדשה עבור הקשר אלא נוסף שדה בטבלת</w:t>
      </w:r>
      <w:r>
        <w:rPr>
          <w:rFonts w:hint="cs"/>
          <w:b/>
          <w:bCs/>
          <w:color w:val="2E74B5" w:themeColor="accent1" w:themeShade="BF"/>
          <w:sz w:val="32"/>
          <w:szCs w:val="32"/>
          <w:rtl/>
        </w:rPr>
        <w:t xml:space="preserve"> </w:t>
      </w:r>
      <w:r>
        <w:rPr>
          <w:rFonts w:hint="cs"/>
          <w:sz w:val="24"/>
          <w:szCs w:val="24"/>
          <w:rtl/>
        </w:rPr>
        <w:t>ה</w:t>
      </w:r>
      <w:r>
        <w:rPr>
          <w:rFonts w:hint="cs"/>
          <w:sz w:val="24"/>
          <w:szCs w:val="24"/>
        </w:rPr>
        <w:t>C</w:t>
      </w:r>
      <w:r>
        <w:rPr>
          <w:sz w:val="24"/>
          <w:szCs w:val="24"/>
        </w:rPr>
        <w:t>ourt_case</w:t>
      </w:r>
      <w:r>
        <w:rPr>
          <w:rFonts w:hint="cs"/>
          <w:sz w:val="24"/>
          <w:szCs w:val="24"/>
          <w:rtl/>
        </w:rPr>
        <w:t xml:space="preserve"> </w:t>
      </w:r>
      <w:r w:rsidRPr="003211A4">
        <w:rPr>
          <w:rFonts w:hint="cs"/>
          <w:sz w:val="24"/>
          <w:szCs w:val="24"/>
          <w:rtl/>
        </w:rPr>
        <w:t>שתפקידו מפתח זר לטבלת ה</w:t>
      </w:r>
      <w:r>
        <w:rPr>
          <w:sz w:val="24"/>
          <w:szCs w:val="24"/>
        </w:rPr>
        <w:t>Lawyer</w:t>
      </w:r>
      <w:r w:rsidRPr="003211A4">
        <w:rPr>
          <w:rFonts w:hint="cs"/>
          <w:sz w:val="24"/>
          <w:szCs w:val="24"/>
          <w:rtl/>
        </w:rPr>
        <w:t xml:space="preserve"> </w:t>
      </w:r>
      <w:r w:rsidRPr="003211A4">
        <w:rPr>
          <w:sz w:val="24"/>
          <w:szCs w:val="24"/>
        </w:rPr>
        <w:t>(Foreign key)</w:t>
      </w:r>
      <w:r w:rsidRPr="003211A4">
        <w:rPr>
          <w:rFonts w:hint="cs"/>
          <w:sz w:val="24"/>
          <w:szCs w:val="24"/>
          <w:rtl/>
        </w:rPr>
        <w:t xml:space="preserve">  למפתח שלה </w:t>
      </w:r>
      <w:r w:rsidRPr="003211A4">
        <w:rPr>
          <w:sz w:val="24"/>
          <w:szCs w:val="24"/>
          <w:rtl/>
        </w:rPr>
        <w:t>–</w:t>
      </w:r>
      <w:r w:rsidRPr="003211A4">
        <w:rPr>
          <w:rFonts w:hint="cs"/>
          <w:sz w:val="24"/>
          <w:szCs w:val="24"/>
          <w:rtl/>
        </w:rPr>
        <w:t xml:space="preserve"> </w:t>
      </w:r>
      <w:r w:rsidRPr="003211A4">
        <w:rPr>
          <w:rFonts w:hint="cs"/>
          <w:sz w:val="24"/>
          <w:szCs w:val="24"/>
        </w:rPr>
        <w:t>I</w:t>
      </w:r>
      <w:r w:rsidRPr="003211A4">
        <w:rPr>
          <w:sz w:val="24"/>
          <w:szCs w:val="24"/>
        </w:rPr>
        <w:t>d</w:t>
      </w:r>
      <w:r w:rsidRPr="003211A4">
        <w:rPr>
          <w:rFonts w:hint="cs"/>
          <w:sz w:val="24"/>
          <w:szCs w:val="24"/>
          <w:rtl/>
        </w:rPr>
        <w:t>.</w:t>
      </w:r>
    </w:p>
    <w:p w:rsidR="00CF2F3F" w:rsidRDefault="00CF2F3F" w:rsidP="00CF2F3F">
      <w:pPr>
        <w:pStyle w:val="a4"/>
        <w:numPr>
          <w:ilvl w:val="0"/>
          <w:numId w:val="1"/>
        </w:numPr>
        <w:rPr>
          <w:b/>
          <w:bCs/>
          <w:color w:val="2E74B5" w:themeColor="accent1" w:themeShade="BF"/>
          <w:sz w:val="32"/>
          <w:szCs w:val="32"/>
        </w:rPr>
      </w:pPr>
      <w:r>
        <w:rPr>
          <w:b/>
          <w:bCs/>
          <w:color w:val="2E74B5" w:themeColor="accent1" w:themeShade="BF"/>
          <w:sz w:val="32"/>
          <w:szCs w:val="32"/>
        </w:rPr>
        <w:t>Def</w:t>
      </w:r>
      <w:r w:rsidRPr="0063033C">
        <w:rPr>
          <w:b/>
          <w:bCs/>
          <w:color w:val="2E74B5" w:themeColor="accent1" w:themeShade="BF"/>
          <w:sz w:val="32"/>
          <w:szCs w:val="32"/>
        </w:rPr>
        <w:t>In</w:t>
      </w:r>
      <w:r>
        <w:rPr>
          <w:rFonts w:hint="cs"/>
          <w:b/>
          <w:bCs/>
          <w:color w:val="2E74B5" w:themeColor="accent1" w:themeShade="BF"/>
          <w:sz w:val="32"/>
          <w:szCs w:val="32"/>
          <w:rtl/>
        </w:rPr>
        <w:t xml:space="preserve"> </w:t>
      </w:r>
      <w:r>
        <w:rPr>
          <w:b/>
          <w:bCs/>
          <w:color w:val="2E74B5" w:themeColor="accent1" w:themeShade="BF"/>
          <w:sz w:val="32"/>
          <w:szCs w:val="32"/>
          <w:rtl/>
        </w:rPr>
        <w:t>–</w:t>
      </w:r>
      <w:r>
        <w:rPr>
          <w:rFonts w:hint="cs"/>
          <w:b/>
          <w:bCs/>
          <w:color w:val="2E74B5" w:themeColor="accent1" w:themeShade="BF"/>
          <w:sz w:val="32"/>
          <w:szCs w:val="32"/>
          <w:rtl/>
        </w:rPr>
        <w:t xml:space="preserve"> </w:t>
      </w:r>
      <w:r>
        <w:rPr>
          <w:rFonts w:hint="cs"/>
          <w:sz w:val="24"/>
          <w:szCs w:val="24"/>
          <w:rtl/>
        </w:rPr>
        <w:t xml:space="preserve">קשר בין נאשם </w:t>
      </w:r>
      <w:r>
        <w:rPr>
          <w:sz w:val="24"/>
          <w:szCs w:val="24"/>
        </w:rPr>
        <w:t>(</w:t>
      </w:r>
      <w:r>
        <w:rPr>
          <w:rFonts w:hint="cs"/>
          <w:sz w:val="24"/>
          <w:szCs w:val="24"/>
        </w:rPr>
        <w:t>D</w:t>
      </w:r>
      <w:r>
        <w:rPr>
          <w:sz w:val="24"/>
          <w:szCs w:val="24"/>
        </w:rPr>
        <w:t>efendant)</w:t>
      </w:r>
      <w:r>
        <w:rPr>
          <w:rFonts w:hint="cs"/>
          <w:sz w:val="24"/>
          <w:szCs w:val="24"/>
          <w:rtl/>
        </w:rPr>
        <w:t xml:space="preserve"> לתיק משפטי </w:t>
      </w:r>
      <w:r>
        <w:rPr>
          <w:sz w:val="24"/>
          <w:szCs w:val="24"/>
        </w:rPr>
        <w:t>(Court_case)</w:t>
      </w:r>
      <w:r>
        <w:rPr>
          <w:rFonts w:hint="cs"/>
          <w:sz w:val="24"/>
          <w:szCs w:val="24"/>
          <w:rtl/>
        </w:rPr>
        <w:t xml:space="preserve">.                                                      זהו קשר </w:t>
      </w:r>
      <w:r w:rsidRPr="003211A4">
        <w:rPr>
          <w:rFonts w:hint="cs"/>
          <w:sz w:val="24"/>
          <w:szCs w:val="24"/>
          <w:rtl/>
        </w:rPr>
        <w:t>1:</w:t>
      </w:r>
      <w:r w:rsidRPr="003211A4">
        <w:rPr>
          <w:sz w:val="24"/>
          <w:szCs w:val="24"/>
        </w:rPr>
        <w:t xml:space="preserve"> </w:t>
      </w:r>
      <w:r w:rsidRPr="003211A4">
        <w:rPr>
          <w:rFonts w:hint="cs"/>
          <w:sz w:val="24"/>
          <w:szCs w:val="24"/>
        </w:rPr>
        <w:t>M</w:t>
      </w:r>
      <w:r>
        <w:rPr>
          <w:rFonts w:hint="cs"/>
          <w:b/>
          <w:bCs/>
          <w:sz w:val="32"/>
          <w:szCs w:val="32"/>
          <w:rtl/>
        </w:rPr>
        <w:t xml:space="preserve"> </w:t>
      </w:r>
      <w:r>
        <w:rPr>
          <w:rFonts w:hint="cs"/>
          <w:sz w:val="24"/>
          <w:szCs w:val="24"/>
          <w:rtl/>
        </w:rPr>
        <w:t xml:space="preserve">- נאשם מופיע במס' תיקים אך לכל תיק משפטי נאשם  </w:t>
      </w:r>
      <w:r w:rsidRPr="0063033C">
        <w:rPr>
          <w:rFonts w:hint="cs"/>
          <w:b/>
          <w:bCs/>
          <w:sz w:val="24"/>
          <w:szCs w:val="24"/>
          <w:rtl/>
        </w:rPr>
        <w:t>אחד</w:t>
      </w:r>
      <w:r>
        <w:rPr>
          <w:rFonts w:hint="cs"/>
          <w:sz w:val="24"/>
          <w:szCs w:val="24"/>
          <w:rtl/>
        </w:rPr>
        <w:t xml:space="preserve"> בלבד</w:t>
      </w:r>
      <w:r>
        <w:rPr>
          <w:rFonts w:hint="cs"/>
          <w:sz w:val="32"/>
          <w:szCs w:val="32"/>
          <w:rtl/>
        </w:rPr>
        <w:t xml:space="preserve">. </w:t>
      </w:r>
      <w:r w:rsidRPr="0063033C">
        <w:rPr>
          <w:rFonts w:hint="cs"/>
          <w:sz w:val="24"/>
          <w:szCs w:val="24"/>
          <w:rtl/>
        </w:rPr>
        <w:t xml:space="preserve">לכן, </w:t>
      </w:r>
      <w:r w:rsidRPr="003211A4">
        <w:rPr>
          <w:rFonts w:hint="cs"/>
          <w:sz w:val="24"/>
          <w:szCs w:val="24"/>
          <w:rtl/>
        </w:rPr>
        <w:t>לא נוצרת טבלה חדשה עבור הקשר אלא נוסף שדה בטבלת</w:t>
      </w:r>
      <w:r>
        <w:rPr>
          <w:rFonts w:hint="cs"/>
          <w:b/>
          <w:bCs/>
          <w:color w:val="2E74B5" w:themeColor="accent1" w:themeShade="BF"/>
          <w:sz w:val="32"/>
          <w:szCs w:val="32"/>
          <w:rtl/>
        </w:rPr>
        <w:t xml:space="preserve"> </w:t>
      </w:r>
      <w:r>
        <w:rPr>
          <w:rFonts w:hint="cs"/>
          <w:sz w:val="24"/>
          <w:szCs w:val="24"/>
          <w:rtl/>
        </w:rPr>
        <w:t>ה</w:t>
      </w:r>
      <w:r>
        <w:rPr>
          <w:rFonts w:hint="cs"/>
          <w:sz w:val="24"/>
          <w:szCs w:val="24"/>
        </w:rPr>
        <w:t>C</w:t>
      </w:r>
      <w:r>
        <w:rPr>
          <w:sz w:val="24"/>
          <w:szCs w:val="24"/>
        </w:rPr>
        <w:t>ourt_case</w:t>
      </w:r>
      <w:r>
        <w:rPr>
          <w:rFonts w:hint="cs"/>
          <w:sz w:val="24"/>
          <w:szCs w:val="24"/>
          <w:rtl/>
        </w:rPr>
        <w:t xml:space="preserve"> </w:t>
      </w:r>
      <w:r w:rsidRPr="003211A4">
        <w:rPr>
          <w:rFonts w:hint="cs"/>
          <w:sz w:val="24"/>
          <w:szCs w:val="24"/>
          <w:rtl/>
        </w:rPr>
        <w:t>שתפקידו מפתח זר לטבלת ה</w:t>
      </w:r>
      <w:r>
        <w:rPr>
          <w:rFonts w:hint="cs"/>
          <w:sz w:val="24"/>
          <w:szCs w:val="24"/>
        </w:rPr>
        <w:t>D</w:t>
      </w:r>
      <w:r>
        <w:rPr>
          <w:sz w:val="24"/>
          <w:szCs w:val="24"/>
        </w:rPr>
        <w:t>efendant</w:t>
      </w:r>
      <w:r w:rsidRPr="003211A4">
        <w:rPr>
          <w:rFonts w:hint="cs"/>
          <w:sz w:val="24"/>
          <w:szCs w:val="24"/>
          <w:rtl/>
        </w:rPr>
        <w:t xml:space="preserve"> </w:t>
      </w:r>
      <w:r w:rsidRPr="003211A4">
        <w:rPr>
          <w:sz w:val="24"/>
          <w:szCs w:val="24"/>
        </w:rPr>
        <w:t>(Foreign key)</w:t>
      </w:r>
      <w:r w:rsidRPr="003211A4">
        <w:rPr>
          <w:rFonts w:hint="cs"/>
          <w:sz w:val="24"/>
          <w:szCs w:val="24"/>
          <w:rtl/>
        </w:rPr>
        <w:t xml:space="preserve">  למפתח שלה </w:t>
      </w:r>
      <w:r w:rsidRPr="003211A4">
        <w:rPr>
          <w:sz w:val="24"/>
          <w:szCs w:val="24"/>
          <w:rtl/>
        </w:rPr>
        <w:t>–</w:t>
      </w:r>
      <w:r w:rsidRPr="003211A4">
        <w:rPr>
          <w:rFonts w:hint="cs"/>
          <w:sz w:val="24"/>
          <w:szCs w:val="24"/>
          <w:rtl/>
        </w:rPr>
        <w:t xml:space="preserve"> </w:t>
      </w:r>
      <w:r w:rsidRPr="003211A4">
        <w:rPr>
          <w:rFonts w:hint="cs"/>
          <w:sz w:val="24"/>
          <w:szCs w:val="24"/>
        </w:rPr>
        <w:t>I</w:t>
      </w:r>
      <w:r w:rsidRPr="003211A4">
        <w:rPr>
          <w:sz w:val="24"/>
          <w:szCs w:val="24"/>
        </w:rPr>
        <w:t>d</w:t>
      </w:r>
      <w:r w:rsidRPr="003211A4">
        <w:rPr>
          <w:rFonts w:hint="cs"/>
          <w:sz w:val="24"/>
          <w:szCs w:val="24"/>
          <w:rtl/>
        </w:rPr>
        <w:t>.</w:t>
      </w:r>
    </w:p>
    <w:p w:rsidR="00CF2F3F" w:rsidRDefault="00CF2F3F" w:rsidP="00CF2F3F">
      <w:pPr>
        <w:pStyle w:val="a4"/>
        <w:numPr>
          <w:ilvl w:val="0"/>
          <w:numId w:val="1"/>
        </w:numPr>
        <w:rPr>
          <w:b/>
          <w:bCs/>
          <w:color w:val="2E74B5" w:themeColor="accent1" w:themeShade="BF"/>
          <w:sz w:val="32"/>
          <w:szCs w:val="32"/>
        </w:rPr>
      </w:pPr>
      <w:r>
        <w:rPr>
          <w:rFonts w:hint="cs"/>
          <w:b/>
          <w:bCs/>
          <w:color w:val="2E74B5" w:themeColor="accent1" w:themeShade="BF"/>
          <w:sz w:val="32"/>
          <w:szCs w:val="32"/>
        </w:rPr>
        <w:t>P</w:t>
      </w:r>
      <w:r>
        <w:rPr>
          <w:b/>
          <w:bCs/>
          <w:color w:val="2E74B5" w:themeColor="accent1" w:themeShade="BF"/>
          <w:sz w:val="32"/>
          <w:szCs w:val="32"/>
        </w:rPr>
        <w:t>reforms</w:t>
      </w:r>
      <w:r>
        <w:rPr>
          <w:rFonts w:hint="cs"/>
          <w:b/>
          <w:bCs/>
          <w:color w:val="2E74B5" w:themeColor="accent1" w:themeShade="BF"/>
          <w:sz w:val="32"/>
          <w:szCs w:val="32"/>
          <w:rtl/>
        </w:rPr>
        <w:t xml:space="preserve"> </w:t>
      </w:r>
      <w:r>
        <w:rPr>
          <w:b/>
          <w:bCs/>
          <w:color w:val="2E74B5" w:themeColor="accent1" w:themeShade="BF"/>
          <w:sz w:val="32"/>
          <w:szCs w:val="32"/>
          <w:rtl/>
        </w:rPr>
        <w:t>–</w:t>
      </w:r>
      <w:r>
        <w:rPr>
          <w:rFonts w:hint="cs"/>
          <w:b/>
          <w:bCs/>
          <w:color w:val="2E74B5" w:themeColor="accent1" w:themeShade="BF"/>
          <w:sz w:val="32"/>
          <w:szCs w:val="32"/>
          <w:rtl/>
        </w:rPr>
        <w:t xml:space="preserve"> </w:t>
      </w:r>
      <w:r>
        <w:rPr>
          <w:rFonts w:hint="cs"/>
          <w:sz w:val="24"/>
          <w:szCs w:val="24"/>
          <w:rtl/>
        </w:rPr>
        <w:t xml:space="preserve">קשר </w:t>
      </w:r>
      <w:r w:rsidRPr="0063033C">
        <w:rPr>
          <w:rFonts w:hint="cs"/>
          <w:b/>
          <w:bCs/>
          <w:sz w:val="24"/>
          <w:szCs w:val="24"/>
          <w:rtl/>
        </w:rPr>
        <w:t>חלש</w:t>
      </w:r>
      <w:r>
        <w:rPr>
          <w:rFonts w:hint="cs"/>
          <w:sz w:val="24"/>
          <w:szCs w:val="24"/>
          <w:rtl/>
        </w:rPr>
        <w:t xml:space="preserve"> בין ערעור </w:t>
      </w:r>
      <w:r>
        <w:rPr>
          <w:sz w:val="24"/>
          <w:szCs w:val="24"/>
        </w:rPr>
        <w:t>(</w:t>
      </w:r>
      <w:r>
        <w:rPr>
          <w:rFonts w:hint="cs"/>
          <w:sz w:val="24"/>
          <w:szCs w:val="24"/>
        </w:rPr>
        <w:t>A</w:t>
      </w:r>
      <w:r>
        <w:rPr>
          <w:sz w:val="24"/>
          <w:szCs w:val="24"/>
        </w:rPr>
        <w:t>ppeal)</w:t>
      </w:r>
      <w:r>
        <w:rPr>
          <w:rFonts w:hint="cs"/>
          <w:sz w:val="24"/>
          <w:szCs w:val="24"/>
          <w:rtl/>
        </w:rPr>
        <w:t xml:space="preserve"> לתיק משפטי </w:t>
      </w:r>
      <w:r>
        <w:rPr>
          <w:sz w:val="24"/>
          <w:szCs w:val="24"/>
        </w:rPr>
        <w:t>(Court_case)</w:t>
      </w:r>
      <w:r>
        <w:rPr>
          <w:rFonts w:hint="cs"/>
          <w:sz w:val="24"/>
          <w:szCs w:val="24"/>
          <w:rtl/>
        </w:rPr>
        <w:t>.                זהו קשר</w:t>
      </w:r>
      <w:r>
        <w:rPr>
          <w:rFonts w:hint="cs"/>
          <w:sz w:val="24"/>
          <w:szCs w:val="24"/>
        </w:rPr>
        <w:t>M</w:t>
      </w:r>
      <w:r>
        <w:rPr>
          <w:sz w:val="24"/>
          <w:szCs w:val="24"/>
        </w:rPr>
        <w:t xml:space="preserve"> </w:t>
      </w:r>
      <w:r>
        <w:rPr>
          <w:rFonts w:hint="cs"/>
          <w:sz w:val="24"/>
          <w:szCs w:val="24"/>
          <w:rtl/>
        </w:rPr>
        <w:t>:1</w:t>
      </w:r>
      <w:r>
        <w:rPr>
          <w:rFonts w:hint="cs"/>
          <w:b/>
          <w:bCs/>
          <w:sz w:val="32"/>
          <w:szCs w:val="32"/>
          <w:rtl/>
        </w:rPr>
        <w:t xml:space="preserve"> </w:t>
      </w:r>
      <w:r>
        <w:rPr>
          <w:rFonts w:hint="cs"/>
          <w:sz w:val="24"/>
          <w:szCs w:val="24"/>
          <w:rtl/>
        </w:rPr>
        <w:t xml:space="preserve">-  לכל ערעור תיק משפטי </w:t>
      </w:r>
      <w:r w:rsidRPr="006327BD">
        <w:rPr>
          <w:rFonts w:hint="cs"/>
          <w:b/>
          <w:bCs/>
          <w:sz w:val="24"/>
          <w:szCs w:val="24"/>
          <w:rtl/>
        </w:rPr>
        <w:t>אחד</w:t>
      </w:r>
      <w:r>
        <w:rPr>
          <w:rFonts w:hint="cs"/>
          <w:sz w:val="24"/>
          <w:szCs w:val="24"/>
          <w:rtl/>
        </w:rPr>
        <w:t xml:space="preserve"> בלבד אך לתיק משפטי יכולים להיות מס' ערעורים. מכיוון שזהו קשר חלש </w:t>
      </w:r>
      <w:r w:rsidRPr="0063033C">
        <w:rPr>
          <w:rFonts w:hint="cs"/>
          <w:sz w:val="24"/>
          <w:szCs w:val="24"/>
          <w:rtl/>
        </w:rPr>
        <w:t xml:space="preserve">, </w:t>
      </w:r>
      <w:r w:rsidRPr="003211A4">
        <w:rPr>
          <w:rFonts w:hint="cs"/>
          <w:sz w:val="24"/>
          <w:szCs w:val="24"/>
          <w:rtl/>
        </w:rPr>
        <w:t>לא נוצרת טבלה חדשה עבור הקשר אלא נוסף שדה בטבלת</w:t>
      </w:r>
      <w:r>
        <w:rPr>
          <w:rFonts w:hint="cs"/>
          <w:b/>
          <w:bCs/>
          <w:color w:val="2E74B5" w:themeColor="accent1" w:themeShade="BF"/>
          <w:sz w:val="32"/>
          <w:szCs w:val="32"/>
          <w:rtl/>
        </w:rPr>
        <w:t xml:space="preserve"> </w:t>
      </w:r>
      <w:r>
        <w:rPr>
          <w:rFonts w:hint="cs"/>
          <w:sz w:val="24"/>
          <w:szCs w:val="24"/>
          <w:rtl/>
        </w:rPr>
        <w:t>ה</w:t>
      </w:r>
      <w:r>
        <w:rPr>
          <w:sz w:val="24"/>
          <w:szCs w:val="24"/>
        </w:rPr>
        <w:t xml:space="preserve">Appeal </w:t>
      </w:r>
      <w:r>
        <w:rPr>
          <w:rFonts w:hint="cs"/>
          <w:sz w:val="24"/>
          <w:szCs w:val="24"/>
          <w:rtl/>
        </w:rPr>
        <w:t xml:space="preserve"> </w:t>
      </w:r>
      <w:r w:rsidRPr="003211A4">
        <w:rPr>
          <w:rFonts w:hint="cs"/>
          <w:sz w:val="24"/>
          <w:szCs w:val="24"/>
          <w:rtl/>
        </w:rPr>
        <w:t>שתפקידו מפתח זר לטבלת ה</w:t>
      </w:r>
      <w:r w:rsidRPr="006327BD">
        <w:rPr>
          <w:rFonts w:hint="cs"/>
          <w:sz w:val="24"/>
          <w:szCs w:val="24"/>
        </w:rPr>
        <w:t xml:space="preserve"> </w:t>
      </w:r>
      <w:r>
        <w:rPr>
          <w:sz w:val="24"/>
          <w:szCs w:val="24"/>
        </w:rPr>
        <w:t xml:space="preserve">   </w:t>
      </w:r>
      <w:r>
        <w:rPr>
          <w:rFonts w:hint="cs"/>
          <w:sz w:val="24"/>
          <w:szCs w:val="24"/>
        </w:rPr>
        <w:t>C</w:t>
      </w:r>
      <w:r>
        <w:rPr>
          <w:sz w:val="24"/>
          <w:szCs w:val="24"/>
        </w:rPr>
        <w:t>ourt_case</w:t>
      </w:r>
      <w:r>
        <w:rPr>
          <w:rFonts w:hint="cs"/>
          <w:sz w:val="24"/>
          <w:szCs w:val="24"/>
          <w:rtl/>
        </w:rPr>
        <w:t xml:space="preserve"> </w:t>
      </w:r>
      <w:r w:rsidRPr="003211A4">
        <w:rPr>
          <w:sz w:val="24"/>
          <w:szCs w:val="24"/>
        </w:rPr>
        <w:t>(Foreign key)</w:t>
      </w:r>
      <w:r w:rsidRPr="003211A4">
        <w:rPr>
          <w:rFonts w:hint="cs"/>
          <w:sz w:val="24"/>
          <w:szCs w:val="24"/>
          <w:rtl/>
        </w:rPr>
        <w:t xml:space="preserve">  למפתח שלה </w:t>
      </w:r>
      <w:r w:rsidRPr="003211A4">
        <w:rPr>
          <w:sz w:val="24"/>
          <w:szCs w:val="24"/>
          <w:rtl/>
        </w:rPr>
        <w:t>–</w:t>
      </w:r>
      <w:r w:rsidRPr="003211A4">
        <w:rPr>
          <w:rFonts w:hint="cs"/>
          <w:sz w:val="24"/>
          <w:szCs w:val="24"/>
          <w:rtl/>
        </w:rPr>
        <w:t xml:space="preserve"> </w:t>
      </w:r>
      <w:r>
        <w:rPr>
          <w:sz w:val="24"/>
          <w:szCs w:val="24"/>
        </w:rPr>
        <w:t>Case</w:t>
      </w:r>
      <w:r w:rsidRPr="003211A4">
        <w:rPr>
          <w:rFonts w:hint="cs"/>
          <w:sz w:val="24"/>
          <w:szCs w:val="24"/>
        </w:rPr>
        <w:t>I</w:t>
      </w:r>
      <w:r w:rsidRPr="003211A4">
        <w:rPr>
          <w:sz w:val="24"/>
          <w:szCs w:val="24"/>
        </w:rPr>
        <w:t>d</w:t>
      </w:r>
      <w:r w:rsidRPr="003211A4">
        <w:rPr>
          <w:rFonts w:hint="cs"/>
          <w:sz w:val="24"/>
          <w:szCs w:val="24"/>
          <w:rtl/>
        </w:rPr>
        <w:t>.</w:t>
      </w:r>
    </w:p>
    <w:p w:rsidR="00CF2F3F" w:rsidRPr="0063033C" w:rsidRDefault="00CF2F3F" w:rsidP="00CF2F3F">
      <w:pPr>
        <w:pStyle w:val="a4"/>
        <w:rPr>
          <w:b/>
          <w:bCs/>
          <w:color w:val="2E74B5" w:themeColor="accent1" w:themeShade="BF"/>
          <w:sz w:val="32"/>
          <w:szCs w:val="32"/>
          <w:rtl/>
        </w:rPr>
      </w:pPr>
    </w:p>
    <w:p w:rsidR="0027683E" w:rsidRDefault="0027683E" w:rsidP="00CF2F3F">
      <w:pPr>
        <w:rPr>
          <w:rtl/>
        </w:rPr>
      </w:pPr>
    </w:p>
    <w:p w:rsidR="0027683E" w:rsidRDefault="0027683E" w:rsidP="00CF2F3F">
      <w:pPr>
        <w:rPr>
          <w:rtl/>
        </w:rPr>
      </w:pPr>
    </w:p>
    <w:p w:rsidR="00CF2F3F" w:rsidRDefault="00CF2F3F" w:rsidP="00CF2F3F">
      <w:pPr>
        <w:rPr>
          <w:rtl/>
        </w:rPr>
      </w:pPr>
    </w:p>
    <w:p w:rsidR="00CF2F3F" w:rsidRDefault="00CF2F3F" w:rsidP="00CF2F3F">
      <w:pPr>
        <w:rPr>
          <w:rtl/>
        </w:rPr>
      </w:pPr>
    </w:p>
    <w:p w:rsidR="00CF2F3F" w:rsidRDefault="00CF2F3F" w:rsidP="00CF2F3F">
      <w:pPr>
        <w:rPr>
          <w:rtl/>
        </w:rPr>
      </w:pPr>
    </w:p>
    <w:p w:rsidR="00CF2F3F" w:rsidRDefault="00CF2F3F" w:rsidP="00CF2F3F">
      <w:pPr>
        <w:rPr>
          <w:rtl/>
        </w:rPr>
      </w:pPr>
    </w:p>
    <w:p w:rsidR="00CF2F3F" w:rsidRDefault="00CF2F3F" w:rsidP="00CF2F3F">
      <w:pPr>
        <w:rPr>
          <w:rtl/>
        </w:rPr>
      </w:pPr>
    </w:p>
    <w:p w:rsidR="00CF2F3F" w:rsidRDefault="00CF2F3F" w:rsidP="00CF2F3F">
      <w:pPr>
        <w:rPr>
          <w:rtl/>
        </w:rPr>
      </w:pPr>
    </w:p>
    <w:p w:rsidR="00CF2F3F" w:rsidRPr="0027683E" w:rsidRDefault="00CF2F3F" w:rsidP="00CF2F3F">
      <w:pPr>
        <w:rPr>
          <w:rtl/>
        </w:rPr>
      </w:pPr>
    </w:p>
    <w:p w:rsidR="00614425" w:rsidRPr="0018134D" w:rsidRDefault="00614425" w:rsidP="00CF2F3F">
      <w:pPr>
        <w:pStyle w:val="1"/>
        <w:jc w:val="center"/>
        <w:rPr>
          <w:color w:val="2E74B5" w:themeColor="accent1" w:themeShade="BF"/>
          <w:rtl/>
        </w:rPr>
      </w:pPr>
      <w:bookmarkStart w:id="5" w:name="_Toc453621511"/>
      <w:r w:rsidRPr="0018134D">
        <w:rPr>
          <w:rFonts w:hint="cs"/>
          <w:color w:val="2E74B5" w:themeColor="accent1" w:themeShade="BF"/>
        </w:rPr>
        <w:t>C</w:t>
      </w:r>
      <w:r w:rsidRPr="0018134D">
        <w:rPr>
          <w:color w:val="2E74B5" w:themeColor="accent1" w:themeShade="BF"/>
        </w:rPr>
        <w:t>reate table:</w:t>
      </w:r>
      <w:bookmarkEnd w:id="5"/>
    </w:p>
    <w:p w:rsidR="00614425" w:rsidRDefault="00614425" w:rsidP="00CF2F3F">
      <w:pPr>
        <w:autoSpaceDE w:val="0"/>
        <w:autoSpaceDN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CF2F3F">
      <w:pPr>
        <w:autoSpaceDE w:val="0"/>
        <w:autoSpaceDN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CREATE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TABLE</w:t>
      </w:r>
      <w:r>
        <w:rPr>
          <w:rFonts w:ascii="Courier New" w:eastAsiaTheme="minorHAnsi" w:hAnsi="Courier New" w:cs="Courier New"/>
          <w:color w:val="000080"/>
          <w:sz w:val="20"/>
          <w:szCs w:val="20"/>
          <w:highlight w:val="white"/>
        </w:rPr>
        <w:t xml:space="preserve"> PERSON (</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P_Id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First_Name     </w:t>
      </w:r>
      <w:r>
        <w:rPr>
          <w:rFonts w:ascii="Courier New" w:eastAsiaTheme="minorHAnsi" w:hAnsi="Courier New" w:cs="Courier New"/>
          <w:color w:val="008080"/>
          <w:sz w:val="20"/>
          <w:szCs w:val="20"/>
          <w:highlight w:val="white"/>
        </w:rPr>
        <w:t>VARCHAR2</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Last_Name      </w:t>
      </w:r>
      <w:r>
        <w:rPr>
          <w:rFonts w:ascii="Courier New" w:eastAsiaTheme="minorHAnsi" w:hAnsi="Courier New" w:cs="Courier New"/>
          <w:color w:val="008080"/>
          <w:sz w:val="20"/>
          <w:szCs w:val="20"/>
          <w:highlight w:val="white"/>
        </w:rPr>
        <w:t>VARCHAR2</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BirthDate      </w:t>
      </w:r>
      <w:r>
        <w:rPr>
          <w:rFonts w:ascii="Courier New" w:eastAsiaTheme="minorHAnsi" w:hAnsi="Courier New" w:cs="Courier New"/>
          <w:color w:val="008080"/>
          <w:sz w:val="20"/>
          <w:szCs w:val="20"/>
          <w:highlight w:val="white"/>
        </w:rPr>
        <w:t>DATE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City           </w:t>
      </w:r>
      <w:r>
        <w:rPr>
          <w:rFonts w:ascii="Courier New" w:eastAsiaTheme="minorHAnsi" w:hAnsi="Courier New" w:cs="Courier New"/>
          <w:color w:val="008080"/>
          <w:sz w:val="20"/>
          <w:szCs w:val="20"/>
          <w:highlight w:val="white"/>
        </w:rPr>
        <w:t>VARCHAR2</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Street         </w:t>
      </w:r>
      <w:r>
        <w:rPr>
          <w:rFonts w:ascii="Courier New" w:eastAsiaTheme="minorHAnsi" w:hAnsi="Courier New" w:cs="Courier New"/>
          <w:color w:val="008080"/>
          <w:sz w:val="20"/>
          <w:szCs w:val="20"/>
          <w:highlight w:val="white"/>
        </w:rPr>
        <w:t>VARCHAR2</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H_Num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pk_PERSON </w:t>
      </w:r>
      <w:r>
        <w:rPr>
          <w:rFonts w:ascii="Courier New" w:eastAsiaTheme="minorHAnsi" w:hAnsi="Courier New" w:cs="Courier New"/>
          <w:color w:val="008080"/>
          <w:sz w:val="20"/>
          <w:szCs w:val="20"/>
          <w:highlight w:val="white"/>
        </w:rPr>
        <w:t>PRIMARY</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CD2A86">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CREATE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TABLE</w:t>
      </w:r>
      <w:r>
        <w:rPr>
          <w:rFonts w:ascii="Courier New" w:eastAsiaTheme="minorHAnsi" w:hAnsi="Courier New" w:cs="Courier New"/>
          <w:color w:val="000080"/>
          <w:sz w:val="20"/>
          <w:szCs w:val="20"/>
          <w:highlight w:val="white"/>
        </w:rPr>
        <w:t xml:space="preserve"> COU</w:t>
      </w:r>
      <w:r w:rsidR="00CD2A86">
        <w:rPr>
          <w:rFonts w:ascii="Courier New" w:eastAsiaTheme="minorHAnsi" w:hAnsi="Courier New" w:cs="Courier New"/>
          <w:color w:val="000080"/>
          <w:sz w:val="20"/>
          <w:szCs w:val="20"/>
          <w:highlight w:val="white"/>
        </w:rPr>
        <w:t>rt</w:t>
      </w:r>
      <w:r>
        <w:rPr>
          <w:rFonts w:ascii="Courier New" w:eastAsiaTheme="minorHAnsi" w:hAnsi="Courier New" w:cs="Courier New"/>
          <w:color w:val="000080"/>
          <w:sz w:val="20"/>
          <w:szCs w:val="20"/>
          <w:highlight w:val="white"/>
        </w:rPr>
        <w:t xml:space="preserve"> (</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C_Region       </w:t>
      </w:r>
      <w:r>
        <w:rPr>
          <w:rFonts w:ascii="Courier New" w:eastAsiaTheme="minorHAnsi" w:hAnsi="Courier New" w:cs="Courier New"/>
          <w:color w:val="008080"/>
          <w:sz w:val="20"/>
          <w:szCs w:val="20"/>
          <w:highlight w:val="white"/>
        </w:rPr>
        <w:t>VARCHAR2</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Court_type     </w:t>
      </w:r>
      <w:r>
        <w:rPr>
          <w:rFonts w:ascii="Courier New" w:eastAsiaTheme="minorHAnsi" w:hAnsi="Courier New" w:cs="Courier New"/>
          <w:color w:val="008080"/>
          <w:sz w:val="20"/>
          <w:szCs w:val="20"/>
          <w:highlight w:val="white"/>
        </w:rPr>
        <w:t>VARCHAR2</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CD2A86">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pk_COU</w:t>
      </w:r>
      <w:r w:rsidR="00CD2A86">
        <w:rPr>
          <w:rFonts w:ascii="Courier New" w:eastAsiaTheme="minorHAnsi" w:hAnsi="Courier New" w:cs="Courier New"/>
          <w:color w:val="000080"/>
          <w:sz w:val="20"/>
          <w:szCs w:val="20"/>
          <w:highlight w:val="white"/>
        </w:rPr>
        <w:t>RT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PRIMARY</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(C_id));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CREATE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TABLE</w:t>
      </w:r>
      <w:r>
        <w:rPr>
          <w:rFonts w:ascii="Courier New" w:eastAsiaTheme="minorHAnsi" w:hAnsi="Courier New" w:cs="Courier New"/>
          <w:color w:val="000080"/>
          <w:sz w:val="20"/>
          <w:szCs w:val="20"/>
          <w:highlight w:val="white"/>
        </w:rPr>
        <w:t xml:space="preserve"> DEFENDANT (</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P_Id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NumPriors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pk_DEFENDANT </w:t>
      </w:r>
      <w:r>
        <w:rPr>
          <w:rFonts w:ascii="Courier New" w:eastAsiaTheme="minorHAnsi" w:hAnsi="Courier New" w:cs="Courier New"/>
          <w:color w:val="008080"/>
          <w:sz w:val="20"/>
          <w:szCs w:val="20"/>
          <w:highlight w:val="white"/>
        </w:rPr>
        <w:t>PRIMARY</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fk_DEFENDANT </w:t>
      </w:r>
      <w:r>
        <w:rPr>
          <w:rFonts w:ascii="Courier New" w:eastAsiaTheme="minorHAnsi" w:hAnsi="Courier New" w:cs="Courier New"/>
          <w:color w:val="008080"/>
          <w:sz w:val="20"/>
          <w:szCs w:val="20"/>
          <w:highlight w:val="white"/>
        </w:rPr>
        <w:t>FOREIGN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REFERENCES</w:t>
      </w:r>
      <w:r>
        <w:rPr>
          <w:rFonts w:ascii="Courier New" w:eastAsiaTheme="minorHAnsi" w:hAnsi="Courier New" w:cs="Courier New"/>
          <w:color w:val="000080"/>
          <w:sz w:val="20"/>
          <w:szCs w:val="20"/>
          <w:highlight w:val="white"/>
        </w:rPr>
        <w:t xml:space="preserve"> PERSON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CREATE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TABLE</w:t>
      </w:r>
      <w:r>
        <w:rPr>
          <w:rFonts w:ascii="Courier New" w:eastAsiaTheme="minorHAnsi" w:hAnsi="Courier New" w:cs="Courier New"/>
          <w:color w:val="000080"/>
          <w:sz w:val="20"/>
          <w:szCs w:val="20"/>
          <w:highlight w:val="white"/>
        </w:rPr>
        <w:t xml:space="preserve"> LAWYER (</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P_Id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StartDate      </w:t>
      </w:r>
      <w:r>
        <w:rPr>
          <w:rFonts w:ascii="Courier New" w:eastAsiaTheme="minorHAnsi" w:hAnsi="Courier New" w:cs="Courier New"/>
          <w:color w:val="008080"/>
          <w:sz w:val="20"/>
          <w:szCs w:val="20"/>
          <w:highlight w:val="white"/>
        </w:rPr>
        <w:t>DATE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Specialization </w:t>
      </w:r>
      <w:r>
        <w:rPr>
          <w:rFonts w:ascii="Courier New" w:eastAsiaTheme="minorHAnsi" w:hAnsi="Courier New" w:cs="Courier New"/>
          <w:color w:val="008080"/>
          <w:sz w:val="20"/>
          <w:szCs w:val="20"/>
          <w:highlight w:val="white"/>
        </w:rPr>
        <w:t>VARCHAR2</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pk_LAWYER </w:t>
      </w:r>
      <w:r>
        <w:rPr>
          <w:rFonts w:ascii="Courier New" w:eastAsiaTheme="minorHAnsi" w:hAnsi="Courier New" w:cs="Courier New"/>
          <w:color w:val="008080"/>
          <w:sz w:val="20"/>
          <w:szCs w:val="20"/>
          <w:highlight w:val="white"/>
        </w:rPr>
        <w:t>PRIMARY</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fk_LAWYER </w:t>
      </w:r>
      <w:r>
        <w:rPr>
          <w:rFonts w:ascii="Courier New" w:eastAsiaTheme="minorHAnsi" w:hAnsi="Courier New" w:cs="Courier New"/>
          <w:color w:val="008080"/>
          <w:sz w:val="20"/>
          <w:szCs w:val="20"/>
          <w:highlight w:val="white"/>
        </w:rPr>
        <w:t>FOREIGN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REFERENCES</w:t>
      </w:r>
      <w:r>
        <w:rPr>
          <w:rFonts w:ascii="Courier New" w:eastAsiaTheme="minorHAnsi" w:hAnsi="Courier New" w:cs="Courier New"/>
          <w:color w:val="000080"/>
          <w:sz w:val="20"/>
          <w:szCs w:val="20"/>
          <w:highlight w:val="white"/>
        </w:rPr>
        <w:t xml:space="preserve"> PERSON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CREATE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TABLE</w:t>
      </w:r>
      <w:r>
        <w:rPr>
          <w:rFonts w:ascii="Courier New" w:eastAsiaTheme="minorHAnsi" w:hAnsi="Courier New" w:cs="Courier New"/>
          <w:color w:val="000080"/>
          <w:sz w:val="20"/>
          <w:szCs w:val="20"/>
          <w:highlight w:val="white"/>
        </w:rPr>
        <w:t xml:space="preserve"> JUDGE (</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P_Id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StartDate      </w:t>
      </w:r>
      <w:r>
        <w:rPr>
          <w:rFonts w:ascii="Courier New" w:eastAsiaTheme="minorHAnsi" w:hAnsi="Courier New" w:cs="Courier New"/>
          <w:color w:val="008080"/>
          <w:sz w:val="20"/>
          <w:szCs w:val="20"/>
          <w:highlight w:val="white"/>
        </w:rPr>
        <w:t>DATE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pk_JUDGE </w:t>
      </w:r>
      <w:r>
        <w:rPr>
          <w:rFonts w:ascii="Courier New" w:eastAsiaTheme="minorHAnsi" w:hAnsi="Courier New" w:cs="Courier New"/>
          <w:color w:val="008080"/>
          <w:sz w:val="20"/>
          <w:szCs w:val="20"/>
          <w:highlight w:val="white"/>
        </w:rPr>
        <w:t>PRIMARY</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fk_JUDGE2 </w:t>
      </w:r>
      <w:r>
        <w:rPr>
          <w:rFonts w:ascii="Courier New" w:eastAsiaTheme="minorHAnsi" w:hAnsi="Courier New" w:cs="Courier New"/>
          <w:color w:val="008080"/>
          <w:sz w:val="20"/>
          <w:szCs w:val="20"/>
          <w:highlight w:val="white"/>
        </w:rPr>
        <w:t>FOREIGN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REFERENCES</w:t>
      </w:r>
      <w:r>
        <w:rPr>
          <w:rFonts w:ascii="Courier New" w:eastAsiaTheme="minorHAnsi" w:hAnsi="Courier New" w:cs="Courier New"/>
          <w:color w:val="000080"/>
          <w:sz w:val="20"/>
          <w:szCs w:val="20"/>
          <w:highlight w:val="white"/>
        </w:rPr>
        <w:t xml:space="preserve"> PERSON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fk_JUDGE </w:t>
      </w:r>
      <w:r>
        <w:rPr>
          <w:rFonts w:ascii="Courier New" w:eastAsiaTheme="minorHAnsi" w:hAnsi="Courier New" w:cs="Courier New"/>
          <w:color w:val="008080"/>
          <w:sz w:val="20"/>
          <w:szCs w:val="20"/>
          <w:highlight w:val="white"/>
        </w:rPr>
        <w:t>FOREIGN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(C_id)</w:t>
      </w:r>
    </w:p>
    <w:p w:rsidR="00614425" w:rsidRDefault="00614425" w:rsidP="00CD2A86">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REFERENCES</w:t>
      </w:r>
      <w:r>
        <w:rPr>
          <w:rFonts w:ascii="Courier New" w:eastAsiaTheme="minorHAnsi" w:hAnsi="Courier New" w:cs="Courier New"/>
          <w:color w:val="000080"/>
          <w:sz w:val="20"/>
          <w:szCs w:val="20"/>
          <w:highlight w:val="white"/>
        </w:rPr>
        <w:t xml:space="preserve"> COU</w:t>
      </w:r>
      <w:r w:rsidR="00CD2A86">
        <w:rPr>
          <w:rFonts w:ascii="Courier New" w:eastAsiaTheme="minorHAnsi" w:hAnsi="Courier New" w:cs="Courier New"/>
          <w:color w:val="000080"/>
          <w:sz w:val="20"/>
          <w:szCs w:val="20"/>
          <w:highlight w:val="white"/>
        </w:rPr>
        <w:t>RT</w:t>
      </w:r>
      <w:r>
        <w:rPr>
          <w:rFonts w:ascii="Courier New" w:eastAsiaTheme="minorHAnsi" w:hAnsi="Courier New" w:cs="Courier New"/>
          <w:color w:val="000080"/>
          <w:sz w:val="20"/>
          <w:szCs w:val="20"/>
          <w:highlight w:val="white"/>
        </w:rPr>
        <w:t xml:space="preserve"> (C_id)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ON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DELETE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CASCADE</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CREATE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TABLE</w:t>
      </w:r>
      <w:r>
        <w:rPr>
          <w:rFonts w:ascii="Courier New" w:eastAsiaTheme="minorHAnsi" w:hAnsi="Courier New" w:cs="Courier New"/>
          <w:color w:val="000080"/>
          <w:sz w:val="20"/>
          <w:szCs w:val="20"/>
          <w:highlight w:val="white"/>
        </w:rPr>
        <w:t xml:space="preserve"> COURT_CASE (</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Case_Id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Case_type      </w:t>
      </w:r>
      <w:r>
        <w:rPr>
          <w:rFonts w:ascii="Courier New" w:eastAsiaTheme="minorHAnsi" w:hAnsi="Courier New" w:cs="Courier New"/>
          <w:color w:val="008080"/>
          <w:sz w:val="20"/>
          <w:szCs w:val="20"/>
          <w:highlight w:val="white"/>
        </w:rPr>
        <w:t>VARCHAR2</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OpenDate       </w:t>
      </w:r>
      <w:r>
        <w:rPr>
          <w:rFonts w:ascii="Courier New" w:eastAsiaTheme="minorHAnsi" w:hAnsi="Courier New" w:cs="Courier New"/>
          <w:color w:val="008080"/>
          <w:sz w:val="20"/>
          <w:szCs w:val="20"/>
          <w:highlight w:val="white"/>
        </w:rPr>
        <w:t>DATE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CloseDate      </w:t>
      </w:r>
      <w:r>
        <w:rPr>
          <w:rFonts w:ascii="Courier New" w:eastAsiaTheme="minorHAnsi" w:hAnsi="Courier New" w:cs="Courier New"/>
          <w:color w:val="008080"/>
          <w:sz w:val="20"/>
          <w:szCs w:val="20"/>
          <w:highlight w:val="white"/>
        </w:rPr>
        <w:t>DATE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Verdict        </w:t>
      </w:r>
      <w:r>
        <w:rPr>
          <w:rFonts w:ascii="Courier New" w:eastAsiaTheme="minorHAnsi" w:hAnsi="Courier New" w:cs="Courier New"/>
          <w:color w:val="008080"/>
          <w:sz w:val="20"/>
          <w:szCs w:val="20"/>
          <w:highlight w:val="white"/>
        </w:rPr>
        <w:t>CHAR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L_Id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D_id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P_Id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P_Id1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pk_COURT_CASE </w:t>
      </w:r>
      <w:r>
        <w:rPr>
          <w:rFonts w:ascii="Courier New" w:eastAsiaTheme="minorHAnsi" w:hAnsi="Courier New" w:cs="Courier New"/>
          <w:color w:val="008080"/>
          <w:sz w:val="20"/>
          <w:szCs w:val="20"/>
          <w:highlight w:val="white"/>
        </w:rPr>
        <w:t>PRIMARY</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(Case_Id),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fk_COURT_CASE </w:t>
      </w:r>
      <w:r>
        <w:rPr>
          <w:rFonts w:ascii="Courier New" w:eastAsiaTheme="minorHAnsi" w:hAnsi="Courier New" w:cs="Courier New"/>
          <w:color w:val="008080"/>
          <w:sz w:val="20"/>
          <w:szCs w:val="20"/>
          <w:highlight w:val="white"/>
        </w:rPr>
        <w:t>FOREIGN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REFERENCES</w:t>
      </w:r>
      <w:r>
        <w:rPr>
          <w:rFonts w:ascii="Courier New" w:eastAsiaTheme="minorHAnsi" w:hAnsi="Courier New" w:cs="Courier New"/>
          <w:color w:val="000080"/>
          <w:sz w:val="20"/>
          <w:szCs w:val="20"/>
          <w:highlight w:val="white"/>
        </w:rPr>
        <w:t xml:space="preserve"> LAWYER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fk_COURT_CASE2 </w:t>
      </w:r>
      <w:r>
        <w:rPr>
          <w:rFonts w:ascii="Courier New" w:eastAsiaTheme="minorHAnsi" w:hAnsi="Courier New" w:cs="Courier New"/>
          <w:color w:val="008080"/>
          <w:sz w:val="20"/>
          <w:szCs w:val="20"/>
          <w:highlight w:val="white"/>
        </w:rPr>
        <w:t>FOREIGN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(P_Id1)</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REFERENCES</w:t>
      </w:r>
      <w:r>
        <w:rPr>
          <w:rFonts w:ascii="Courier New" w:eastAsiaTheme="minorHAnsi" w:hAnsi="Courier New" w:cs="Courier New"/>
          <w:color w:val="000080"/>
          <w:sz w:val="20"/>
          <w:szCs w:val="20"/>
          <w:highlight w:val="white"/>
        </w:rPr>
        <w:t xml:space="preserve"> DEFENDANT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CREATE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TABLE</w:t>
      </w:r>
      <w:r>
        <w:rPr>
          <w:rFonts w:ascii="Courier New" w:eastAsiaTheme="minorHAnsi" w:hAnsi="Courier New" w:cs="Courier New"/>
          <w:color w:val="000080"/>
          <w:sz w:val="20"/>
          <w:szCs w:val="20"/>
          <w:highlight w:val="white"/>
        </w:rPr>
        <w:t xml:space="preserve"> APPEAL (</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App_Id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38</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Case_Id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FilingDate     </w:t>
      </w:r>
      <w:r>
        <w:rPr>
          <w:rFonts w:ascii="Courier New" w:eastAsiaTheme="minorHAnsi" w:hAnsi="Courier New" w:cs="Courier New"/>
          <w:color w:val="008080"/>
          <w:sz w:val="20"/>
          <w:szCs w:val="20"/>
          <w:highlight w:val="white"/>
        </w:rPr>
        <w:t>DATE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Verdict        </w:t>
      </w:r>
      <w:r>
        <w:rPr>
          <w:rFonts w:ascii="Courier New" w:eastAsiaTheme="minorHAnsi" w:hAnsi="Courier New" w:cs="Courier New"/>
          <w:color w:val="008080"/>
          <w:sz w:val="20"/>
          <w:szCs w:val="20"/>
          <w:highlight w:val="white"/>
        </w:rPr>
        <w:t>CHAR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pk_APPEAL </w:t>
      </w:r>
      <w:r>
        <w:rPr>
          <w:rFonts w:ascii="Courier New" w:eastAsiaTheme="minorHAnsi" w:hAnsi="Courier New" w:cs="Courier New"/>
          <w:color w:val="008080"/>
          <w:sz w:val="20"/>
          <w:szCs w:val="20"/>
          <w:highlight w:val="white"/>
        </w:rPr>
        <w:t>PRIMARY</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(App_Id,Case_Id),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fk_APPEAL </w:t>
      </w:r>
      <w:r>
        <w:rPr>
          <w:rFonts w:ascii="Courier New" w:eastAsiaTheme="minorHAnsi" w:hAnsi="Courier New" w:cs="Courier New"/>
          <w:color w:val="008080"/>
          <w:sz w:val="20"/>
          <w:szCs w:val="20"/>
          <w:highlight w:val="white"/>
        </w:rPr>
        <w:t>FOREIGN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(Case_Id)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REFERENCES</w:t>
      </w:r>
      <w:r>
        <w:rPr>
          <w:rFonts w:ascii="Courier New" w:eastAsiaTheme="minorHAnsi" w:hAnsi="Courier New" w:cs="Courier New"/>
          <w:color w:val="000080"/>
          <w:sz w:val="20"/>
          <w:szCs w:val="20"/>
          <w:highlight w:val="white"/>
        </w:rPr>
        <w:t xml:space="preserve"> COURT_CASE (Case_Id)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ON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DELETE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CASCADE</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CREATE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TABLE</w:t>
      </w:r>
      <w:r>
        <w:rPr>
          <w:rFonts w:ascii="Courier New" w:eastAsiaTheme="minorHAnsi" w:hAnsi="Courier New" w:cs="Courier New"/>
          <w:color w:val="000080"/>
          <w:sz w:val="20"/>
          <w:szCs w:val="20"/>
          <w:highlight w:val="white"/>
        </w:rPr>
        <w:t xml:space="preserve"> PERSIDES (</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P_Id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Case_Id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J_Id           </w:t>
      </w:r>
      <w:r>
        <w:rPr>
          <w:rFonts w:ascii="Courier New" w:eastAsiaTheme="minorHAnsi" w:hAnsi="Courier New" w:cs="Courier New"/>
          <w:color w:val="008080"/>
          <w:sz w:val="20"/>
          <w:szCs w:val="20"/>
          <w:highlight w:val="white"/>
        </w:rPr>
        <w:t>NUMBER</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10</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NOT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NULL</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pk_PERSIDES </w:t>
      </w:r>
      <w:r>
        <w:rPr>
          <w:rFonts w:ascii="Courier New" w:eastAsiaTheme="minorHAnsi" w:hAnsi="Courier New" w:cs="Courier New"/>
          <w:color w:val="008080"/>
          <w:sz w:val="20"/>
          <w:szCs w:val="20"/>
          <w:highlight w:val="white"/>
        </w:rPr>
        <w:t>PRIMARY</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(P_Id,Case_Id,J_Id),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fk_PERSIDES </w:t>
      </w:r>
      <w:r>
        <w:rPr>
          <w:rFonts w:ascii="Courier New" w:eastAsiaTheme="minorHAnsi" w:hAnsi="Courier New" w:cs="Courier New"/>
          <w:color w:val="008080"/>
          <w:sz w:val="20"/>
          <w:szCs w:val="20"/>
          <w:highlight w:val="white"/>
        </w:rPr>
        <w:t>FOREIGN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REFERENCES</w:t>
      </w:r>
      <w:r>
        <w:rPr>
          <w:rFonts w:ascii="Courier New" w:eastAsiaTheme="minorHAnsi" w:hAnsi="Courier New" w:cs="Courier New"/>
          <w:color w:val="000080"/>
          <w:sz w:val="20"/>
          <w:szCs w:val="20"/>
          <w:highlight w:val="white"/>
        </w:rPr>
        <w:t xml:space="preserve"> JUDGE (P_Id)</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ON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DELETE</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CASCADE</w:t>
      </w:r>
      <w:r>
        <w:rPr>
          <w:rFonts w:ascii="Courier New" w:eastAsiaTheme="minorHAnsi"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eastAsiaTheme="minorHAnsi" w:hAnsi="Courier New" w:cs="Courier New"/>
          <w:color w:val="000080"/>
          <w:sz w:val="20"/>
          <w:szCs w:val="20"/>
          <w:highlight w:val="white"/>
        </w:rPr>
      </w:pPr>
      <w:r>
        <w:rPr>
          <w:rFonts w:ascii="Courier New" w:eastAsiaTheme="minorHAnsi" w:hAnsi="Courier New" w:cs="Courier New"/>
          <w:color w:val="008080"/>
          <w:sz w:val="20"/>
          <w:szCs w:val="20"/>
          <w:highlight w:val="white"/>
        </w:rPr>
        <w:t>CONSTRAINT</w:t>
      </w:r>
      <w:r>
        <w:rPr>
          <w:rFonts w:ascii="Courier New" w:eastAsiaTheme="minorHAnsi" w:hAnsi="Courier New" w:cs="Courier New"/>
          <w:color w:val="000080"/>
          <w:sz w:val="20"/>
          <w:szCs w:val="20"/>
          <w:highlight w:val="white"/>
        </w:rPr>
        <w:t xml:space="preserve"> fk_PERSIDES2 </w:t>
      </w:r>
      <w:r>
        <w:rPr>
          <w:rFonts w:ascii="Courier New" w:eastAsiaTheme="minorHAnsi" w:hAnsi="Courier New" w:cs="Courier New"/>
          <w:color w:val="008080"/>
          <w:sz w:val="20"/>
          <w:szCs w:val="20"/>
          <w:highlight w:val="white"/>
        </w:rPr>
        <w:t>FOREIGN</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KEY</w:t>
      </w:r>
      <w:r>
        <w:rPr>
          <w:rFonts w:ascii="Courier New" w:eastAsiaTheme="minorHAnsi" w:hAnsi="Courier New" w:cs="Courier New"/>
          <w:color w:val="000080"/>
          <w:sz w:val="20"/>
          <w:szCs w:val="20"/>
          <w:highlight w:val="white"/>
        </w:rPr>
        <w:t xml:space="preserve"> (Case_Id)</w:t>
      </w:r>
    </w:p>
    <w:p w:rsidR="00614425" w:rsidRPr="00DD3E6B" w:rsidRDefault="00614425" w:rsidP="00DD3E6B">
      <w:pPr>
        <w:bidi w:val="0"/>
      </w:pP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REFERENCES</w:t>
      </w:r>
      <w:r>
        <w:rPr>
          <w:rFonts w:ascii="Courier New" w:eastAsiaTheme="minorHAnsi" w:hAnsi="Courier New" w:cs="Courier New"/>
          <w:color w:val="000080"/>
          <w:sz w:val="20"/>
          <w:szCs w:val="20"/>
          <w:highlight w:val="white"/>
        </w:rPr>
        <w:t xml:space="preserve"> COURT_CASE (Case_Id));</w:t>
      </w:r>
      <w:r w:rsidR="00DD3E6B">
        <w:br/>
      </w:r>
      <w:r w:rsidR="00DD3E6B">
        <w:br/>
      </w:r>
      <w:r w:rsidR="00DD3E6B">
        <w:br/>
      </w:r>
      <w:r w:rsidR="00DD3E6B">
        <w:br/>
      </w:r>
      <w:r w:rsidR="00DD3E6B">
        <w:br/>
      </w:r>
      <w:r w:rsidR="00DD3E6B">
        <w:br/>
      </w:r>
      <w:r w:rsidR="00DD3E6B">
        <w:br/>
      </w:r>
      <w:r w:rsidR="00DD3E6B">
        <w:br/>
      </w:r>
      <w:r w:rsidR="00DD3E6B">
        <w:br/>
      </w:r>
      <w:r w:rsidR="00DD3E6B">
        <w:br/>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p>
    <w:p w:rsidR="00614425" w:rsidRPr="0018134D" w:rsidRDefault="00614425" w:rsidP="00614425">
      <w:pPr>
        <w:pStyle w:val="1"/>
        <w:bidi w:val="0"/>
        <w:jc w:val="center"/>
        <w:rPr>
          <w:color w:val="2E74B5" w:themeColor="accent1" w:themeShade="BF"/>
          <w:highlight w:val="white"/>
        </w:rPr>
      </w:pPr>
      <w:bookmarkStart w:id="6" w:name="_Toc453621513"/>
      <w:r w:rsidRPr="0018134D">
        <w:rPr>
          <w:color w:val="2E74B5" w:themeColor="accent1" w:themeShade="BF"/>
          <w:highlight w:val="white"/>
        </w:rPr>
        <w:lastRenderedPageBreak/>
        <w:t>INSERT:</w:t>
      </w:r>
      <w:bookmarkEnd w:id="6"/>
    </w:p>
    <w:p w:rsidR="00614425" w:rsidRDefault="00614425" w:rsidP="00614425">
      <w:pPr>
        <w:autoSpaceDE w:val="0"/>
        <w:autoSpaceDN w:val="0"/>
        <w:bidi w:val="0"/>
        <w:adjustRightInd w:val="0"/>
        <w:spacing w:after="0" w:line="240" w:lineRule="auto"/>
        <w:jc w:val="center"/>
        <w:rPr>
          <w:rFonts w:asciiTheme="minorBidi" w:hAnsiTheme="minorBidi"/>
          <w:b/>
          <w:bCs/>
          <w:sz w:val="32"/>
          <w:szCs w:val="32"/>
          <w:highlight w:val="white"/>
        </w:rPr>
      </w:pP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11</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'Dina'</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'Levi'</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'1961/08/25'</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'Haifa'</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'Herzel'</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87</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'Sara'</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'Shalom'</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'1957/03/17'</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'Netanya'</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'Hshomer'</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13</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'Baruch'</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'Lev'</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'1966/11/28'</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'Jerusalem'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'devash'</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30</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14</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'Chaim'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'Rivlin'</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'1970/04/06'</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'Jerusalem'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'pumbedita'</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6</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'Dan'</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'Holander'</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'1972/12/22'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'Tel Aviv'</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'dizingof'</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129</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16</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'Yaron'</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'Green'</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'1989/02/09'</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'Tel Aviv'</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'Hanevim'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25</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17</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'Bina'</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'Nisan'</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'1990/07/18'</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'Ramat Gan'</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'Hgilgal'</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13</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18</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'Moshe'</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'Holander'</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'1972/12/22'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'Arad'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'Sharet'</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66</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19</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'Shimon'</w:t>
      </w:r>
      <w:r>
        <w:rPr>
          <w:rFonts w:ascii="Courier New" w:hAnsi="Courier New" w:cs="Courier New"/>
          <w:color w:val="000080"/>
          <w:sz w:val="20"/>
          <w:szCs w:val="20"/>
          <w:highlight w:val="white"/>
        </w:rPr>
        <w:t>,</w:t>
      </w:r>
      <w:r w:rsidR="00EC3A4A">
        <w:rPr>
          <w:rFonts w:ascii="Courier New" w:hAnsi="Courier New" w:cs="Courier New"/>
          <w:color w:val="0000FF"/>
          <w:sz w:val="20"/>
          <w:szCs w:val="20"/>
          <w:highlight w:val="white"/>
        </w:rPr>
        <w:t>'Ben</w:t>
      </w:r>
      <w:r>
        <w:rPr>
          <w:rFonts w:ascii="Courier New" w:hAnsi="Courier New" w:cs="Courier New"/>
          <w:color w:val="0000FF"/>
          <w:sz w:val="20"/>
          <w:szCs w:val="20"/>
          <w:highlight w:val="white"/>
        </w:rPr>
        <w:t>David'</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'1989/05/20'</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'Zfat'</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'Bar Yochay'</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5</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20</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'Ronit'</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'Yizchak'</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'1993/01/18'</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'Tverya'</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'Rabi Akiva'</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83</w:t>
      </w:r>
      <w:r>
        <w:rPr>
          <w:rFonts w:ascii="Courier New" w:hAnsi="Courier New" w:cs="Courier New"/>
          <w:color w:val="000080"/>
          <w:sz w:val="20"/>
          <w:szCs w:val="20"/>
          <w:highlight w:val="white"/>
        </w:rPr>
        <w:t>) ;</w:t>
      </w:r>
    </w:p>
    <w:p w:rsidR="003A6BA2" w:rsidRDefault="003A6BA2" w:rsidP="003A6BA2">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eastAsiaTheme="minorHAnsi" w:hAnsi="Courier New" w:cs="Courier New"/>
          <w:color w:val="008080"/>
          <w:sz w:val="20"/>
          <w:szCs w:val="20"/>
          <w:highlight w:val="white"/>
        </w:rPr>
        <w:t>INSERT</w:t>
      </w:r>
      <w:r>
        <w:rPr>
          <w:rFonts w:ascii="Courier New" w:eastAsiaTheme="minorHAnsi" w:hAnsi="Courier New" w:cs="Courier New"/>
          <w:color w:val="000080"/>
          <w:sz w:val="20"/>
          <w:szCs w:val="20"/>
          <w:highlight w:val="white"/>
        </w:rPr>
        <w:t xml:space="preserve"> </w:t>
      </w:r>
      <w:r>
        <w:rPr>
          <w:rFonts w:ascii="Courier New" w:eastAsiaTheme="minorHAnsi" w:hAnsi="Courier New" w:cs="Courier New"/>
          <w:color w:val="008080"/>
          <w:sz w:val="20"/>
          <w:szCs w:val="20"/>
          <w:highlight w:val="white"/>
        </w:rPr>
        <w:t>INTO</w:t>
      </w:r>
      <w:r>
        <w:rPr>
          <w:rFonts w:ascii="Courier New" w:eastAsiaTheme="minorHAnsi" w:hAnsi="Courier New" w:cs="Courier New"/>
          <w:color w:val="000080"/>
          <w:sz w:val="20"/>
          <w:szCs w:val="20"/>
          <w:highlight w:val="white"/>
        </w:rPr>
        <w:t xml:space="preserve"> PERSON </w:t>
      </w:r>
      <w:r>
        <w:rPr>
          <w:rFonts w:ascii="Courier New" w:eastAsiaTheme="minorHAnsi" w:hAnsi="Courier New" w:cs="Courier New"/>
          <w:color w:val="008080"/>
          <w:sz w:val="20"/>
          <w:szCs w:val="20"/>
          <w:highlight w:val="white"/>
        </w:rPr>
        <w:t>VALUES</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1752</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'CHAVA'</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'POLSKI'</w:t>
      </w:r>
      <w:r>
        <w:rPr>
          <w:rFonts w:ascii="Courier New" w:eastAsiaTheme="minorHAnsi" w:hAnsi="Courier New" w:cs="Courier New"/>
          <w:color w:val="000080"/>
          <w:sz w:val="20"/>
          <w:szCs w:val="20"/>
          <w:highlight w:val="white"/>
        </w:rPr>
        <w:t>,to_date(</w:t>
      </w:r>
      <w:r>
        <w:rPr>
          <w:rFonts w:ascii="Courier New" w:eastAsiaTheme="minorHAnsi" w:hAnsi="Courier New" w:cs="Courier New"/>
          <w:color w:val="0000FF"/>
          <w:sz w:val="20"/>
          <w:szCs w:val="20"/>
          <w:highlight w:val="white"/>
        </w:rPr>
        <w:t>'1995/11/21'</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'yyyy/mm/dd'</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'Haifa'</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'Herzel'</w:t>
      </w:r>
      <w:r>
        <w:rPr>
          <w:rFonts w:ascii="Courier New" w:eastAsiaTheme="minorHAnsi" w:hAnsi="Courier New" w:cs="Courier New"/>
          <w:color w:val="000080"/>
          <w:sz w:val="20"/>
          <w:szCs w:val="20"/>
          <w:highlight w:val="white"/>
        </w:rPr>
        <w:t>,</w:t>
      </w:r>
      <w:r>
        <w:rPr>
          <w:rFonts w:ascii="Courier New" w:eastAsiaTheme="minorHAnsi" w:hAnsi="Courier New" w:cs="Courier New"/>
          <w:color w:val="0000FF"/>
          <w:sz w:val="20"/>
          <w:szCs w:val="20"/>
          <w:highlight w:val="white"/>
        </w:rPr>
        <w:t>21</w:t>
      </w:r>
      <w:r>
        <w:rPr>
          <w:rFonts w:ascii="Courier New" w:eastAsiaTheme="minorHAnsi"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COURT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'Jerusalem'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'supereme'</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COURT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2</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'Jerusalem'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'district'</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COURT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'South'</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'district'</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COURT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4</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'South'</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'magistrate'</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COURT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5</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'North'</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'magistrate'</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COURT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6</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'North'</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'district'</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COURT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7</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'Tel Aviv'</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'district'</w:t>
      </w:r>
      <w:r>
        <w:rPr>
          <w:rFonts w:ascii="Courier New" w:hAnsi="Courier New" w:cs="Courier New"/>
          <w:color w:val="000080"/>
          <w:sz w:val="20"/>
          <w:szCs w:val="20"/>
          <w:highlight w:val="white"/>
        </w:rPr>
        <w:t>)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p>
    <w:p w:rsidR="003E62CB" w:rsidRDefault="003E62CB" w:rsidP="003E62CB">
      <w:pPr>
        <w:autoSpaceDE w:val="0"/>
        <w:autoSpaceDN w:val="0"/>
        <w:bidi w:val="0"/>
        <w:adjustRightInd w:val="0"/>
        <w:spacing w:after="0" w:line="240" w:lineRule="auto"/>
        <w:rPr>
          <w:rFonts w:ascii="Courier New" w:hAnsi="Courier New" w:cs="Courier New"/>
          <w:color w:val="000080"/>
          <w:sz w:val="20"/>
          <w:szCs w:val="20"/>
          <w:highlight w:val="white"/>
        </w:rPr>
      </w:pP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JUDGE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11</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'1999/08/26'</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w:t>
      </w:r>
      <w:r>
        <w:rPr>
          <w:rFonts w:ascii="Courier New"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JUDGE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17</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'2000/08/19'</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JUDGE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'2001/10/10'</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'yyyy/mm/dd'</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5</w:t>
      </w:r>
      <w:r>
        <w:rPr>
          <w:rFonts w:ascii="Courier New" w:hAnsi="Courier New" w:cs="Courier New"/>
          <w:color w:val="000080"/>
          <w:sz w:val="20"/>
          <w:szCs w:val="20"/>
          <w:highlight w:val="white"/>
        </w:rPr>
        <w:t>);</w:t>
      </w:r>
    </w:p>
    <w:p w:rsidR="00614425" w:rsidRDefault="00614425" w:rsidP="00614425">
      <w:pPr>
        <w:autoSpaceDE w:val="0"/>
        <w:autoSpaceDN w:val="0"/>
        <w:bidi w:val="0"/>
        <w:adjustRightInd w:val="0"/>
        <w:spacing w:after="0" w:line="240" w:lineRule="auto"/>
        <w:rPr>
          <w:rFonts w:ascii="Courier New" w:hAnsi="Courier New" w:cs="Courier New"/>
          <w:color w:val="000080"/>
          <w:sz w:val="20"/>
          <w:szCs w:val="20"/>
          <w:highlight w:val="white"/>
        </w:rPr>
      </w:pPr>
    </w:p>
    <w:p w:rsidR="00614425" w:rsidRPr="00C20478" w:rsidRDefault="00816F18" w:rsidP="00C20478">
      <w:pPr>
        <w:autoSpaceDE w:val="0"/>
        <w:autoSpaceDN w:val="0"/>
        <w:bidi w:val="0"/>
        <w:adjustRightInd w:val="0"/>
        <w:spacing w:after="0" w:line="240" w:lineRule="auto"/>
        <w:rPr>
          <w:rFonts w:ascii="Courier New" w:hAnsi="Courier New" w:cs="Courier New"/>
          <w:color w:val="0000FF"/>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w:t>
      </w:r>
      <w:r w:rsidR="00EA45AD" w:rsidRPr="00816F18">
        <w:rPr>
          <w:rFonts w:ascii="Courier New" w:hAnsi="Courier New" w:cs="Courier New"/>
          <w:color w:val="000080"/>
          <w:sz w:val="20"/>
          <w:szCs w:val="20"/>
          <w:highlight w:val="white"/>
        </w:rPr>
        <w:t>PERSIDES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VALUES</w:t>
      </w:r>
      <w:r w:rsidR="00C20478" w:rsidRPr="00C20478">
        <w:rPr>
          <w:rFonts w:ascii="Courier New" w:hAnsi="Courier New" w:cs="Courier New"/>
          <w:color w:val="0000FF"/>
          <w:sz w:val="20"/>
          <w:szCs w:val="20"/>
          <w:highlight w:val="white"/>
        </w:rPr>
        <w:t>(</w:t>
      </w:r>
      <w:r w:rsidR="00C20478" w:rsidRPr="00C20478">
        <w:rPr>
          <w:rFonts w:ascii="Courier New" w:hAnsi="Courier New" w:cs="Courier New"/>
          <w:color w:val="0000FF"/>
          <w:sz w:val="20"/>
          <w:szCs w:val="20"/>
          <w:highlight w:val="white"/>
          <w:rtl/>
        </w:rPr>
        <w:t>11,1,10</w:t>
      </w:r>
      <w:r w:rsidR="00C20478">
        <w:rPr>
          <w:rFonts w:ascii="Courier New" w:hAnsi="Courier New" w:cs="Courier New"/>
          <w:color w:val="0000FF"/>
          <w:sz w:val="20"/>
          <w:szCs w:val="20"/>
          <w:highlight w:val="white"/>
        </w:rPr>
        <w:t>)</w:t>
      </w:r>
      <w:r w:rsidR="00C20478" w:rsidRPr="00C20478">
        <w:rPr>
          <w:rFonts w:ascii="Courier New" w:hAnsi="Courier New" w:cs="Courier New"/>
          <w:color w:val="0000FF"/>
          <w:sz w:val="20"/>
          <w:szCs w:val="20"/>
          <w:highlight w:val="white"/>
        </w:rPr>
        <w:t>;</w:t>
      </w:r>
    </w:p>
    <w:p w:rsidR="00EA45AD" w:rsidRPr="00C20478" w:rsidRDefault="00EA45AD" w:rsidP="00EA45AD">
      <w:pPr>
        <w:autoSpaceDE w:val="0"/>
        <w:autoSpaceDN w:val="0"/>
        <w:bidi w:val="0"/>
        <w:adjustRightInd w:val="0"/>
        <w:spacing w:after="0" w:line="240" w:lineRule="auto"/>
        <w:rPr>
          <w:rFonts w:ascii="Courier New" w:hAnsi="Courier New" w:cs="Courier New"/>
          <w:color w:val="0000FF"/>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w:t>
      </w:r>
      <w:r w:rsidRPr="00816F18">
        <w:rPr>
          <w:rFonts w:ascii="Courier New" w:hAnsi="Courier New" w:cs="Courier New"/>
          <w:color w:val="000080"/>
          <w:sz w:val="20"/>
          <w:szCs w:val="20"/>
          <w:highlight w:val="white"/>
        </w:rPr>
        <w:t>PERSIDES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VALUES</w:t>
      </w:r>
      <w:r w:rsidR="00C20478" w:rsidRPr="00816F18">
        <w:rPr>
          <w:rFonts w:ascii="Courier New" w:hAnsi="Courier New" w:cs="Courier New"/>
          <w:color w:val="0000FF"/>
          <w:sz w:val="20"/>
          <w:szCs w:val="20"/>
          <w:highlight w:val="white"/>
          <w:rtl/>
        </w:rPr>
        <w:t>17,1,20)</w:t>
      </w:r>
      <w:r w:rsidR="00C20478" w:rsidRPr="00C20478">
        <w:rPr>
          <w:rFonts w:ascii="Courier New" w:hAnsi="Courier New" w:cs="Courier New"/>
          <w:color w:val="0000FF"/>
          <w:sz w:val="20"/>
          <w:szCs w:val="20"/>
          <w:highlight w:val="white"/>
        </w:rPr>
        <w:t>);</w:t>
      </w:r>
    </w:p>
    <w:p w:rsidR="00EA45AD" w:rsidRPr="00C20478" w:rsidRDefault="00EA45AD" w:rsidP="00C20478">
      <w:pPr>
        <w:autoSpaceDE w:val="0"/>
        <w:autoSpaceDN w:val="0"/>
        <w:bidi w:val="0"/>
        <w:adjustRightInd w:val="0"/>
        <w:spacing w:after="0" w:line="240" w:lineRule="auto"/>
        <w:rPr>
          <w:rFonts w:ascii="Courier New" w:hAnsi="Courier New" w:cs="Courier New"/>
          <w:color w:val="0000FF"/>
          <w:sz w:val="20"/>
          <w:szCs w:val="20"/>
          <w:highlight w:val="white"/>
        </w:rPr>
      </w:pPr>
      <w:r>
        <w:rPr>
          <w:rFonts w:ascii="Courier New" w:hAnsi="Courier New" w:cs="Courier New"/>
          <w:color w:val="008080"/>
          <w:sz w:val="20"/>
          <w:szCs w:val="20"/>
          <w:highlight w:val="white"/>
        </w:rPr>
        <w:lastRenderedPageBreak/>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w:t>
      </w:r>
      <w:r w:rsidRPr="00816F18">
        <w:rPr>
          <w:rFonts w:ascii="Courier New" w:hAnsi="Courier New" w:cs="Courier New"/>
          <w:color w:val="000080"/>
          <w:sz w:val="20"/>
          <w:szCs w:val="20"/>
          <w:highlight w:val="white"/>
        </w:rPr>
        <w:t>PERSIDES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VALUES</w:t>
      </w:r>
      <w:r w:rsidR="00C20478">
        <w:rPr>
          <w:rFonts w:ascii="Arial" w:eastAsia="Times New Roman" w:hAnsi="Arial" w:cs="Arial"/>
          <w:color w:val="222222"/>
          <w:sz w:val="19"/>
          <w:szCs w:val="19"/>
          <w:rtl/>
        </w:rPr>
        <w:t>(</w:t>
      </w:r>
      <w:r w:rsidR="00C20478" w:rsidRPr="00C20478">
        <w:rPr>
          <w:rFonts w:ascii="Courier New" w:hAnsi="Courier New" w:cs="Courier New"/>
          <w:color w:val="0000FF"/>
          <w:sz w:val="20"/>
          <w:szCs w:val="20"/>
          <w:highlight w:val="white"/>
          <w:rtl/>
        </w:rPr>
        <w:t>17,2,30)</w:t>
      </w:r>
      <w:r w:rsidR="00C20478" w:rsidRPr="00C20478">
        <w:rPr>
          <w:rFonts w:ascii="Courier New" w:hAnsi="Courier New" w:cs="Courier New"/>
          <w:color w:val="0000FF"/>
          <w:sz w:val="20"/>
          <w:szCs w:val="20"/>
          <w:highlight w:val="white"/>
        </w:rPr>
        <w:t>;</w:t>
      </w:r>
    </w:p>
    <w:p w:rsidR="00EA45AD" w:rsidRDefault="00EA45AD" w:rsidP="00EA45AD">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w:t>
      </w:r>
      <w:r w:rsidRPr="00816F18">
        <w:rPr>
          <w:rFonts w:ascii="Courier New" w:hAnsi="Courier New" w:cs="Courier New"/>
          <w:color w:val="000080"/>
          <w:sz w:val="20"/>
          <w:szCs w:val="20"/>
          <w:highlight w:val="white"/>
        </w:rPr>
        <w:t>PERSIDES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VALUES</w:t>
      </w:r>
      <w:r w:rsidR="00C20478" w:rsidRPr="00816F18">
        <w:rPr>
          <w:rFonts w:ascii="Courier New" w:hAnsi="Courier New" w:cs="Courier New"/>
          <w:color w:val="0000FF"/>
          <w:sz w:val="20"/>
          <w:szCs w:val="20"/>
          <w:highlight w:val="white"/>
          <w:rtl/>
        </w:rPr>
        <w:t>15,2,40)</w:t>
      </w:r>
      <w:r w:rsidR="00C20478" w:rsidRPr="00C20478">
        <w:rPr>
          <w:rFonts w:ascii="Courier New" w:hAnsi="Courier New" w:cs="Courier New"/>
          <w:color w:val="0000FF"/>
          <w:sz w:val="20"/>
          <w:szCs w:val="20"/>
          <w:highlight w:val="white"/>
        </w:rPr>
        <w:t>);</w:t>
      </w: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DD3E6B" w:rsidRDefault="00DD3E6B" w:rsidP="00DD3E6B">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Default="00CE6061" w:rsidP="00CE6061">
      <w:pPr>
        <w:autoSpaceDE w:val="0"/>
        <w:autoSpaceDN w:val="0"/>
        <w:bidi w:val="0"/>
        <w:adjustRightInd w:val="0"/>
        <w:spacing w:after="0" w:line="240" w:lineRule="auto"/>
        <w:rPr>
          <w:rFonts w:ascii="Courier New" w:hAnsi="Courier New" w:cs="Courier New"/>
          <w:color w:val="000080"/>
          <w:sz w:val="20"/>
          <w:szCs w:val="20"/>
          <w:highlight w:val="white"/>
        </w:rPr>
      </w:pPr>
    </w:p>
    <w:p w:rsidR="00CE6061" w:rsidRPr="0018134D" w:rsidRDefault="00CE6061" w:rsidP="00CE6061">
      <w:pPr>
        <w:pStyle w:val="1"/>
        <w:jc w:val="center"/>
        <w:rPr>
          <w:color w:val="2E74B5" w:themeColor="accent1" w:themeShade="BF"/>
          <w:rtl/>
        </w:rPr>
      </w:pPr>
      <w:bookmarkStart w:id="7" w:name="_Toc453621514"/>
      <w:r w:rsidRPr="0018134D">
        <w:rPr>
          <w:rFonts w:hint="cs"/>
          <w:color w:val="2E74B5" w:themeColor="accent1" w:themeShade="BF"/>
          <w:rtl/>
        </w:rPr>
        <w:lastRenderedPageBreak/>
        <w:t xml:space="preserve">הכנסת נתונים באמצעות </w:t>
      </w:r>
      <w:r w:rsidRPr="0018134D">
        <w:rPr>
          <w:rFonts w:hint="cs"/>
          <w:color w:val="2E74B5" w:themeColor="accent1" w:themeShade="BF"/>
        </w:rPr>
        <w:t>D</w:t>
      </w:r>
      <w:r w:rsidRPr="0018134D">
        <w:rPr>
          <w:color w:val="2E74B5" w:themeColor="accent1" w:themeShade="BF"/>
        </w:rPr>
        <w:t>ata Generator</w:t>
      </w:r>
      <w:r w:rsidRPr="0018134D">
        <w:rPr>
          <w:rFonts w:hint="cs"/>
          <w:color w:val="2E74B5" w:themeColor="accent1" w:themeShade="BF"/>
          <w:rtl/>
        </w:rPr>
        <w:t>:</w:t>
      </w:r>
      <w:bookmarkEnd w:id="7"/>
    </w:p>
    <w:p w:rsidR="00CE6061" w:rsidRDefault="00CE6061" w:rsidP="00CE6061">
      <w:pPr>
        <w:rPr>
          <w:sz w:val="28"/>
          <w:szCs w:val="28"/>
          <w:u w:val="single"/>
          <w:rtl/>
        </w:rPr>
      </w:pPr>
      <w:r>
        <w:rPr>
          <w:rFonts w:hint="cs"/>
          <w:sz w:val="28"/>
          <w:szCs w:val="28"/>
          <w:u w:val="single"/>
          <w:rtl/>
        </w:rPr>
        <w:t xml:space="preserve">הכנסה לטבלת </w:t>
      </w:r>
      <w:r>
        <w:rPr>
          <w:rFonts w:hint="cs"/>
          <w:sz w:val="28"/>
          <w:szCs w:val="28"/>
          <w:u w:val="single"/>
        </w:rPr>
        <w:t>PERSON</w:t>
      </w:r>
      <w:r>
        <w:rPr>
          <w:rFonts w:hint="cs"/>
          <w:sz w:val="28"/>
          <w:szCs w:val="28"/>
          <w:u w:val="single"/>
          <w:rtl/>
        </w:rPr>
        <w:t>:</w:t>
      </w:r>
    </w:p>
    <w:p w:rsidR="00CE6061" w:rsidRDefault="00EC3A4A" w:rsidP="00EC3A4A">
      <w:pPr>
        <w:jc w:val="right"/>
        <w:rPr>
          <w:sz w:val="24"/>
          <w:szCs w:val="24"/>
          <w:u w:val="single"/>
        </w:rPr>
      </w:pPr>
      <w:r>
        <w:rPr>
          <w:noProof/>
        </w:rPr>
        <w:drawing>
          <wp:anchor distT="0" distB="0" distL="114300" distR="114300" simplePos="0" relativeHeight="251695104" behindDoc="0" locked="0" layoutInCell="1" allowOverlap="1" wp14:anchorId="7E3EF1B4" wp14:editId="4FCB7848">
            <wp:simplePos x="0" y="0"/>
            <wp:positionH relativeFrom="margin">
              <wp:posOffset>7141</wp:posOffset>
            </wp:positionH>
            <wp:positionV relativeFrom="paragraph">
              <wp:posOffset>219207</wp:posOffset>
            </wp:positionV>
            <wp:extent cx="5274310" cy="1885950"/>
            <wp:effectExtent l="0" t="0" r="2540" b="0"/>
            <wp:wrapNone/>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58234"/>
                    <a:stretch/>
                  </pic:blipFill>
                  <pic:spPr bwMode="auto">
                    <a:xfrm>
                      <a:off x="0" y="0"/>
                      <a:ext cx="527431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6061">
        <w:rPr>
          <w:rFonts w:hint="cs"/>
          <w:sz w:val="24"/>
          <w:szCs w:val="24"/>
          <w:u w:val="single"/>
        </w:rPr>
        <w:t>D</w:t>
      </w:r>
      <w:r w:rsidR="00CE6061">
        <w:rPr>
          <w:sz w:val="24"/>
          <w:szCs w:val="24"/>
          <w:u w:val="single"/>
        </w:rPr>
        <w:t>efenition:</w:t>
      </w:r>
    </w:p>
    <w:p w:rsidR="00EC3A4A" w:rsidRPr="00B57523" w:rsidRDefault="00EC3A4A" w:rsidP="00EC3A4A">
      <w:pPr>
        <w:rPr>
          <w:sz w:val="24"/>
          <w:szCs w:val="24"/>
          <w:u w:val="single"/>
          <w:rtl/>
        </w:rPr>
      </w:pPr>
    </w:p>
    <w:p w:rsidR="00CE6061" w:rsidRDefault="00CE6061" w:rsidP="00CE6061">
      <w:pPr>
        <w:rPr>
          <w:sz w:val="28"/>
          <w:szCs w:val="28"/>
          <w:u w:val="single"/>
          <w:rtl/>
        </w:rPr>
      </w:pPr>
    </w:p>
    <w:p w:rsidR="00EC3A4A" w:rsidRDefault="00EC3A4A" w:rsidP="00CE6061">
      <w:pPr>
        <w:rPr>
          <w:sz w:val="28"/>
          <w:szCs w:val="28"/>
          <w:u w:val="single"/>
          <w:rtl/>
        </w:rPr>
      </w:pPr>
    </w:p>
    <w:p w:rsidR="00EC3A4A" w:rsidRDefault="00EC3A4A" w:rsidP="00CE6061">
      <w:pPr>
        <w:rPr>
          <w:sz w:val="28"/>
          <w:szCs w:val="28"/>
          <w:u w:val="single"/>
          <w:rtl/>
        </w:rPr>
      </w:pPr>
    </w:p>
    <w:p w:rsidR="00EC3A4A" w:rsidRDefault="00EC3A4A" w:rsidP="00CE6061">
      <w:pPr>
        <w:rPr>
          <w:sz w:val="28"/>
          <w:szCs w:val="28"/>
          <w:u w:val="single"/>
          <w:rtl/>
        </w:rPr>
      </w:pPr>
      <w:r>
        <w:rPr>
          <w:sz w:val="28"/>
          <w:szCs w:val="28"/>
          <w:u w:val="single"/>
          <w:rtl/>
        </w:rPr>
        <w:br/>
      </w:r>
    </w:p>
    <w:p w:rsidR="00CE6061" w:rsidRDefault="00CE6061" w:rsidP="00CE6061">
      <w:pPr>
        <w:jc w:val="right"/>
        <w:rPr>
          <w:sz w:val="24"/>
          <w:szCs w:val="24"/>
          <w:u w:val="single"/>
          <w:rtl/>
        </w:rPr>
      </w:pPr>
      <w:r w:rsidRPr="00B57523">
        <w:rPr>
          <w:sz w:val="24"/>
          <w:szCs w:val="24"/>
          <w:u w:val="single"/>
        </w:rPr>
        <w:t>Result:</w:t>
      </w:r>
      <w:r w:rsidR="00DD3E6B" w:rsidRPr="00DD3E6B">
        <w:rPr>
          <w:noProof/>
        </w:rPr>
        <w:t xml:space="preserve"> </w:t>
      </w:r>
      <w:r w:rsidR="00DD3E6B">
        <w:rPr>
          <w:noProof/>
        </w:rPr>
        <w:drawing>
          <wp:inline distT="0" distB="0" distL="0" distR="0" wp14:anchorId="6319E1B4" wp14:editId="72F49F83">
            <wp:extent cx="5486400" cy="3097929"/>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916" t="11111" r="51563" b="63271"/>
                    <a:stretch/>
                  </pic:blipFill>
                  <pic:spPr bwMode="auto">
                    <a:xfrm>
                      <a:off x="0" y="0"/>
                      <a:ext cx="5486400" cy="3097929"/>
                    </a:xfrm>
                    <a:prstGeom prst="rect">
                      <a:avLst/>
                    </a:prstGeom>
                    <a:ln>
                      <a:noFill/>
                    </a:ln>
                    <a:extLst>
                      <a:ext uri="{53640926-AAD7-44D8-BBD7-CCE9431645EC}">
                        <a14:shadowObscured xmlns:a14="http://schemas.microsoft.com/office/drawing/2010/main"/>
                      </a:ext>
                    </a:extLst>
                  </pic:spPr>
                </pic:pic>
              </a:graphicData>
            </a:graphic>
          </wp:inline>
        </w:drawing>
      </w:r>
    </w:p>
    <w:p w:rsidR="00EC3A4A" w:rsidRDefault="00EC3A4A" w:rsidP="00CE6061">
      <w:pPr>
        <w:jc w:val="right"/>
        <w:rPr>
          <w:sz w:val="24"/>
          <w:szCs w:val="24"/>
          <w:u w:val="single"/>
          <w:rtl/>
        </w:rPr>
      </w:pPr>
    </w:p>
    <w:p w:rsidR="00EC3A4A" w:rsidRDefault="00EC3A4A" w:rsidP="00CE6061">
      <w:pPr>
        <w:jc w:val="right"/>
        <w:rPr>
          <w:sz w:val="24"/>
          <w:szCs w:val="24"/>
          <w:u w:val="single"/>
          <w:rtl/>
        </w:rPr>
      </w:pPr>
    </w:p>
    <w:p w:rsidR="00EC3A4A" w:rsidRDefault="00EC3A4A" w:rsidP="00CE6061">
      <w:pPr>
        <w:jc w:val="right"/>
        <w:rPr>
          <w:sz w:val="24"/>
          <w:szCs w:val="24"/>
          <w:u w:val="single"/>
        </w:rPr>
      </w:pPr>
    </w:p>
    <w:p w:rsidR="00CE6061" w:rsidRDefault="00CE6061" w:rsidP="00933942">
      <w:pPr>
        <w:rPr>
          <w:rtl/>
        </w:rPr>
      </w:pPr>
      <w:r>
        <w:rPr>
          <w:sz w:val="24"/>
          <w:szCs w:val="24"/>
          <w:u w:val="single"/>
          <w:rtl/>
        </w:rPr>
        <w:br w:type="page"/>
      </w:r>
      <w:r w:rsidRPr="00B57523">
        <w:rPr>
          <w:rFonts w:hint="cs"/>
          <w:rtl/>
        </w:rPr>
        <w:lastRenderedPageBreak/>
        <w:t>בס"ד</w:t>
      </w:r>
    </w:p>
    <w:p w:rsidR="00CE6061" w:rsidRDefault="00CE6061" w:rsidP="00CE6061">
      <w:pPr>
        <w:rPr>
          <w:sz w:val="28"/>
          <w:szCs w:val="28"/>
          <w:u w:val="single"/>
          <w:rtl/>
        </w:rPr>
      </w:pPr>
      <w:r>
        <w:rPr>
          <w:rFonts w:hint="cs"/>
          <w:sz w:val="28"/>
          <w:szCs w:val="28"/>
          <w:u w:val="single"/>
          <w:rtl/>
        </w:rPr>
        <w:t xml:space="preserve">הכנסה לטבלת </w:t>
      </w:r>
      <w:r>
        <w:rPr>
          <w:sz w:val="28"/>
          <w:szCs w:val="28"/>
          <w:u w:val="single"/>
        </w:rPr>
        <w:t>LAWYER</w:t>
      </w:r>
      <w:r>
        <w:rPr>
          <w:rFonts w:hint="cs"/>
          <w:sz w:val="28"/>
          <w:szCs w:val="28"/>
          <w:u w:val="single"/>
          <w:rtl/>
        </w:rPr>
        <w:t>:</w:t>
      </w:r>
    </w:p>
    <w:p w:rsidR="00CE6061" w:rsidRDefault="00CE6061" w:rsidP="00CE6061">
      <w:pPr>
        <w:jc w:val="right"/>
        <w:rPr>
          <w:sz w:val="28"/>
          <w:szCs w:val="28"/>
          <w:u w:val="single"/>
          <w:rtl/>
        </w:rPr>
      </w:pPr>
      <w:r>
        <w:rPr>
          <w:sz w:val="24"/>
          <w:szCs w:val="24"/>
          <w:u w:val="single"/>
        </w:rPr>
        <w:t>Definition:</w:t>
      </w:r>
    </w:p>
    <w:p w:rsidR="00CE6061" w:rsidRPr="00B57523" w:rsidRDefault="00CE6061" w:rsidP="00CE6061">
      <w:pPr>
        <w:jc w:val="right"/>
        <w:rPr>
          <w:sz w:val="24"/>
          <w:szCs w:val="24"/>
          <w:u w:val="single"/>
          <w:rtl/>
        </w:rPr>
      </w:pPr>
      <w:r>
        <w:rPr>
          <w:noProof/>
        </w:rPr>
        <w:drawing>
          <wp:inline distT="0" distB="0" distL="0" distR="0" wp14:anchorId="3ADC7FFC" wp14:editId="3826B346">
            <wp:extent cx="5274310" cy="2914650"/>
            <wp:effectExtent l="0" t="0" r="254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14650"/>
                    </a:xfrm>
                    <a:prstGeom prst="rect">
                      <a:avLst/>
                    </a:prstGeom>
                  </pic:spPr>
                </pic:pic>
              </a:graphicData>
            </a:graphic>
          </wp:inline>
        </w:drawing>
      </w:r>
    </w:p>
    <w:p w:rsidR="00CE6061" w:rsidRDefault="00CE6061" w:rsidP="00CE6061">
      <w:pPr>
        <w:jc w:val="right"/>
        <w:rPr>
          <w:noProof/>
        </w:rPr>
      </w:pPr>
      <w:r>
        <w:rPr>
          <w:sz w:val="24"/>
          <w:szCs w:val="24"/>
          <w:u w:val="single"/>
        </w:rPr>
        <w:t>Result:</w:t>
      </w:r>
      <w:r w:rsidR="00FD46E6" w:rsidRPr="00FD46E6">
        <w:rPr>
          <w:noProof/>
        </w:rPr>
        <w:t xml:space="preserve"> </w:t>
      </w:r>
    </w:p>
    <w:p w:rsidR="00FD46E6" w:rsidRDefault="00A24FB8" w:rsidP="00CE6061">
      <w:pPr>
        <w:jc w:val="right"/>
        <w:rPr>
          <w:sz w:val="24"/>
          <w:szCs w:val="24"/>
          <w:u w:val="single"/>
          <w:rtl/>
        </w:rPr>
      </w:pPr>
      <w:r>
        <w:rPr>
          <w:noProof/>
        </w:rPr>
        <w:drawing>
          <wp:inline distT="0" distB="0" distL="0" distR="0" wp14:anchorId="16B0640D" wp14:editId="71D1D00F">
            <wp:extent cx="3218688" cy="3657709"/>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012" t="11865" r="65200" b="66341"/>
                    <a:stretch/>
                  </pic:blipFill>
                  <pic:spPr bwMode="auto">
                    <a:xfrm>
                      <a:off x="0" y="0"/>
                      <a:ext cx="3240905" cy="3682956"/>
                    </a:xfrm>
                    <a:prstGeom prst="rect">
                      <a:avLst/>
                    </a:prstGeom>
                    <a:ln>
                      <a:noFill/>
                    </a:ln>
                    <a:extLst>
                      <a:ext uri="{53640926-AAD7-44D8-BBD7-CCE9431645EC}">
                        <a14:shadowObscured xmlns:a14="http://schemas.microsoft.com/office/drawing/2010/main"/>
                      </a:ext>
                    </a:extLst>
                  </pic:spPr>
                </pic:pic>
              </a:graphicData>
            </a:graphic>
          </wp:inline>
        </w:drawing>
      </w:r>
    </w:p>
    <w:p w:rsidR="00CE6061" w:rsidRDefault="00CE6061" w:rsidP="00CE6061">
      <w:pPr>
        <w:jc w:val="right"/>
        <w:rPr>
          <w:sz w:val="24"/>
          <w:szCs w:val="24"/>
          <w:u w:val="single"/>
          <w:rtl/>
        </w:rPr>
      </w:pPr>
    </w:p>
    <w:p w:rsidR="00CE6061" w:rsidRDefault="00CE6061" w:rsidP="00CE6061">
      <w:pPr>
        <w:rPr>
          <w:sz w:val="28"/>
          <w:szCs w:val="28"/>
          <w:u w:val="single"/>
          <w:rtl/>
        </w:rPr>
      </w:pPr>
      <w:r>
        <w:rPr>
          <w:rFonts w:hint="cs"/>
          <w:sz w:val="28"/>
          <w:szCs w:val="28"/>
          <w:u w:val="single"/>
          <w:rtl/>
        </w:rPr>
        <w:lastRenderedPageBreak/>
        <w:t xml:space="preserve">הכנסה לטבלת </w:t>
      </w:r>
      <w:r>
        <w:rPr>
          <w:rFonts w:hint="cs"/>
          <w:sz w:val="28"/>
          <w:szCs w:val="28"/>
          <w:u w:val="single"/>
        </w:rPr>
        <w:t>APPEAL</w:t>
      </w:r>
      <w:r>
        <w:rPr>
          <w:rFonts w:hint="cs"/>
          <w:sz w:val="28"/>
          <w:szCs w:val="28"/>
          <w:u w:val="single"/>
          <w:rtl/>
        </w:rPr>
        <w:t>:</w:t>
      </w:r>
    </w:p>
    <w:p w:rsidR="00CE6061" w:rsidRPr="005830D7" w:rsidRDefault="00CE6061" w:rsidP="00CE6061">
      <w:pPr>
        <w:jc w:val="right"/>
        <w:rPr>
          <w:sz w:val="24"/>
          <w:szCs w:val="24"/>
          <w:u w:val="single"/>
          <w:rtl/>
        </w:rPr>
      </w:pPr>
      <w:r>
        <w:rPr>
          <w:sz w:val="24"/>
          <w:szCs w:val="24"/>
          <w:u w:val="single"/>
        </w:rPr>
        <w:t>Definition:</w:t>
      </w:r>
      <w:r w:rsidRPr="00D90115">
        <w:rPr>
          <w:noProof/>
        </w:rPr>
        <w:t xml:space="preserve"> </w:t>
      </w:r>
    </w:p>
    <w:p w:rsidR="00CE6061" w:rsidRDefault="00ED2570" w:rsidP="00CE6061">
      <w:r>
        <w:rPr>
          <w:noProof/>
        </w:rPr>
        <w:drawing>
          <wp:anchor distT="0" distB="0" distL="114300" distR="114300" simplePos="0" relativeHeight="251694080" behindDoc="0" locked="0" layoutInCell="1" allowOverlap="1">
            <wp:simplePos x="0" y="0"/>
            <wp:positionH relativeFrom="column">
              <wp:posOffset>66675</wp:posOffset>
            </wp:positionH>
            <wp:positionV relativeFrom="paragraph">
              <wp:posOffset>5080</wp:posOffset>
            </wp:positionV>
            <wp:extent cx="5274310" cy="3176270"/>
            <wp:effectExtent l="0" t="0" r="2540" b="508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14:sizeRelH relativeFrom="page">
              <wp14:pctWidth>0</wp14:pctWidth>
            </wp14:sizeRelH>
            <wp14:sizeRelV relativeFrom="page">
              <wp14:pctHeight>0</wp14:pctHeight>
            </wp14:sizeRelV>
          </wp:anchor>
        </w:drawing>
      </w:r>
    </w:p>
    <w:p w:rsidR="00ED2570" w:rsidRDefault="00ED2570" w:rsidP="00CE6061"/>
    <w:p w:rsidR="00ED2570" w:rsidRDefault="00ED2570" w:rsidP="00CE6061"/>
    <w:p w:rsidR="00ED2570" w:rsidRDefault="00ED2570" w:rsidP="00CE6061"/>
    <w:p w:rsidR="00ED2570" w:rsidRDefault="00ED2570" w:rsidP="00CE6061"/>
    <w:p w:rsidR="00ED2570" w:rsidRDefault="00ED2570" w:rsidP="00CE6061"/>
    <w:p w:rsidR="00ED2570" w:rsidRDefault="00ED2570" w:rsidP="00CE6061"/>
    <w:p w:rsidR="00ED2570" w:rsidRDefault="00ED2570" w:rsidP="00CE6061"/>
    <w:p w:rsidR="00ED2570" w:rsidRDefault="00ED2570" w:rsidP="00CE6061"/>
    <w:p w:rsidR="00ED2570" w:rsidRDefault="00ED2570" w:rsidP="00CE6061">
      <w:pPr>
        <w:rPr>
          <w:rtl/>
        </w:rPr>
      </w:pPr>
    </w:p>
    <w:p w:rsidR="00996592" w:rsidRDefault="00CE6061" w:rsidP="00ED2570">
      <w:pPr>
        <w:jc w:val="right"/>
        <w:rPr>
          <w:sz w:val="24"/>
          <w:szCs w:val="24"/>
          <w:u w:val="single"/>
        </w:rPr>
      </w:pPr>
      <w:r>
        <w:rPr>
          <w:sz w:val="24"/>
          <w:szCs w:val="24"/>
          <w:u w:val="single"/>
        </w:rPr>
        <w:t>Result:</w:t>
      </w:r>
    </w:p>
    <w:p w:rsidR="00CE6061" w:rsidRDefault="00996592" w:rsidP="00ED2570">
      <w:pPr>
        <w:jc w:val="right"/>
        <w:rPr>
          <w:sz w:val="24"/>
          <w:szCs w:val="24"/>
          <w:u w:val="single"/>
        </w:rPr>
      </w:pPr>
      <w:r>
        <w:rPr>
          <w:noProof/>
        </w:rPr>
        <w:drawing>
          <wp:inline distT="0" distB="0" distL="0" distR="0" wp14:anchorId="2048850D" wp14:editId="4450463C">
            <wp:extent cx="2331989" cy="338693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90" t="12962" r="62847" b="50728"/>
                    <a:stretch/>
                  </pic:blipFill>
                  <pic:spPr bwMode="auto">
                    <a:xfrm>
                      <a:off x="0" y="0"/>
                      <a:ext cx="2377349" cy="3452817"/>
                    </a:xfrm>
                    <a:prstGeom prst="rect">
                      <a:avLst/>
                    </a:prstGeom>
                    <a:ln>
                      <a:noFill/>
                    </a:ln>
                    <a:extLst>
                      <a:ext uri="{53640926-AAD7-44D8-BBD7-CCE9431645EC}">
                        <a14:shadowObscured xmlns:a14="http://schemas.microsoft.com/office/drawing/2010/main"/>
                      </a:ext>
                    </a:extLst>
                  </pic:spPr>
                </pic:pic>
              </a:graphicData>
            </a:graphic>
          </wp:inline>
        </w:drawing>
      </w:r>
      <w:r w:rsidR="003D4D1A" w:rsidRPr="003D4D1A">
        <w:rPr>
          <w:noProof/>
        </w:rPr>
        <w:t xml:space="preserve"> </w:t>
      </w:r>
    </w:p>
    <w:p w:rsidR="005854D0" w:rsidRDefault="00AF0147" w:rsidP="00996592">
      <w:pPr>
        <w:bidi w:val="0"/>
        <w:jc w:val="right"/>
        <w:rPr>
          <w:rtl/>
        </w:rPr>
      </w:pPr>
      <w:r>
        <w:rPr>
          <w:rFonts w:hint="cs"/>
          <w:rtl/>
        </w:rPr>
        <w:t>בס"</w:t>
      </w:r>
      <w:r w:rsidR="00A24FB8">
        <w:rPr>
          <w:rFonts w:hint="cs"/>
          <w:rtl/>
        </w:rPr>
        <w:t>ד</w:t>
      </w:r>
    </w:p>
    <w:p w:rsidR="005854D0" w:rsidRPr="0018134D" w:rsidRDefault="005854D0" w:rsidP="005854D0">
      <w:pPr>
        <w:pStyle w:val="1"/>
        <w:rPr>
          <w:color w:val="2E74B5" w:themeColor="accent1" w:themeShade="BF"/>
          <w:rtl/>
        </w:rPr>
      </w:pPr>
      <w:bookmarkStart w:id="8" w:name="_Toc453621515"/>
      <w:r w:rsidRPr="0018134D">
        <w:rPr>
          <w:rFonts w:hint="cs"/>
          <w:color w:val="2E74B5" w:themeColor="accent1" w:themeShade="BF"/>
          <w:rtl/>
        </w:rPr>
        <w:lastRenderedPageBreak/>
        <w:t xml:space="preserve">הכנסת נתונים לטבלאות באמצעות </w:t>
      </w:r>
      <w:r w:rsidRPr="0018134D">
        <w:rPr>
          <w:rFonts w:hint="cs"/>
          <w:color w:val="2E74B5" w:themeColor="accent1" w:themeShade="BF"/>
        </w:rPr>
        <w:t>T</w:t>
      </w:r>
      <w:r w:rsidRPr="0018134D">
        <w:rPr>
          <w:color w:val="2E74B5" w:themeColor="accent1" w:themeShade="BF"/>
        </w:rPr>
        <w:t>ext importer</w:t>
      </w:r>
      <w:r w:rsidRPr="0018134D">
        <w:rPr>
          <w:rFonts w:hint="cs"/>
          <w:color w:val="2E74B5" w:themeColor="accent1" w:themeShade="BF"/>
          <w:rtl/>
        </w:rPr>
        <w:t xml:space="preserve"> :</w:t>
      </w:r>
      <w:bookmarkEnd w:id="8"/>
    </w:p>
    <w:p w:rsidR="005854D0" w:rsidRDefault="00F71345" w:rsidP="005854D0">
      <w:pPr>
        <w:rPr>
          <w:sz w:val="32"/>
          <w:szCs w:val="32"/>
          <w:u w:val="single"/>
          <w:rtl/>
        </w:rPr>
      </w:pPr>
      <w:r>
        <w:rPr>
          <w:noProof/>
        </w:rPr>
        <mc:AlternateContent>
          <mc:Choice Requires="wpg">
            <w:drawing>
              <wp:anchor distT="0" distB="0" distL="114300" distR="114300" simplePos="0" relativeHeight="251723776" behindDoc="0" locked="0" layoutInCell="1" allowOverlap="1">
                <wp:simplePos x="0" y="0"/>
                <wp:positionH relativeFrom="column">
                  <wp:posOffset>-332117</wp:posOffset>
                </wp:positionH>
                <wp:positionV relativeFrom="paragraph">
                  <wp:posOffset>252371</wp:posOffset>
                </wp:positionV>
                <wp:extent cx="6130290" cy="7188367"/>
                <wp:effectExtent l="0" t="0" r="3810" b="0"/>
                <wp:wrapNone/>
                <wp:docPr id="11" name="קבוצה 11"/>
                <wp:cNvGraphicFramePr/>
                <a:graphic xmlns:a="http://schemas.openxmlformats.org/drawingml/2006/main">
                  <a:graphicData uri="http://schemas.microsoft.com/office/word/2010/wordprocessingGroup">
                    <wpg:wgp>
                      <wpg:cNvGrpSpPr/>
                      <wpg:grpSpPr>
                        <a:xfrm>
                          <a:off x="0" y="0"/>
                          <a:ext cx="6130290" cy="7188367"/>
                          <a:chOff x="0" y="0"/>
                          <a:chExt cx="6130290" cy="7188367"/>
                        </a:xfrm>
                      </wpg:grpSpPr>
                      <pic:pic xmlns:pic="http://schemas.openxmlformats.org/drawingml/2006/picture">
                        <pic:nvPicPr>
                          <pic:cNvPr id="15" name="Picture 15"/>
                          <pic:cNvPicPr>
                            <a:picLocks noChangeAspect="1"/>
                          </pic:cNvPicPr>
                        </pic:nvPicPr>
                        <pic:blipFill rotWithShape="1">
                          <a:blip r:embed="rId20" cstate="print">
                            <a:extLst>
                              <a:ext uri="{28A0092B-C50C-407E-A947-70E740481C1C}">
                                <a14:useLocalDpi xmlns:a14="http://schemas.microsoft.com/office/drawing/2010/main" val="0"/>
                              </a:ext>
                            </a:extLst>
                          </a:blip>
                          <a:srcRect l="21594" t="19582" r="37382" b="61093"/>
                          <a:stretch/>
                        </pic:blipFill>
                        <pic:spPr bwMode="auto">
                          <a:xfrm>
                            <a:off x="0" y="5564037"/>
                            <a:ext cx="6130290" cy="1624330"/>
                          </a:xfrm>
                          <a:prstGeom prst="rect">
                            <a:avLst/>
                          </a:prstGeom>
                          <a:ln>
                            <a:noFill/>
                          </a:ln>
                          <a:extLst>
                            <a:ext uri="{53640926-AAD7-44D8-BBD7-CCE9431645EC}">
                              <a14:shadowObscured xmlns:a14="http://schemas.microsoft.com/office/drawing/2010/main"/>
                            </a:ext>
                          </a:extLst>
                        </pic:spPr>
                      </pic:pic>
                      <wpg:grpSp>
                        <wpg:cNvPr id="9" name="קבוצה 9"/>
                        <wpg:cNvGrpSpPr/>
                        <wpg:grpSpPr>
                          <a:xfrm>
                            <a:off x="508959" y="0"/>
                            <a:ext cx="5226050" cy="5531634"/>
                            <a:chOff x="138028" y="0"/>
                            <a:chExt cx="5226050" cy="5531634"/>
                          </a:xfrm>
                        </wpg:grpSpPr>
                        <pic:pic xmlns:pic="http://schemas.openxmlformats.org/drawingml/2006/picture">
                          <pic:nvPicPr>
                            <pic:cNvPr id="17" name="Picture 17"/>
                            <pic:cNvPicPr>
                              <a:picLocks noChangeAspect="1"/>
                            </pic:cNvPicPr>
                          </pic:nvPicPr>
                          <pic:blipFill rotWithShape="1">
                            <a:blip r:embed="rId21" cstate="print">
                              <a:extLst>
                                <a:ext uri="{28A0092B-C50C-407E-A947-70E740481C1C}">
                                  <a14:useLocalDpi xmlns:a14="http://schemas.microsoft.com/office/drawing/2010/main" val="0"/>
                                </a:ext>
                              </a:extLst>
                            </a:blip>
                            <a:srcRect l="20436" t="8758" r="-1" b="8251"/>
                            <a:stretch/>
                          </pic:blipFill>
                          <pic:spPr bwMode="auto">
                            <a:xfrm>
                              <a:off x="224688" y="2518559"/>
                              <a:ext cx="5135880" cy="3013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22" cstate="print">
                              <a:extLst>
                                <a:ext uri="{28A0092B-C50C-407E-A947-70E740481C1C}">
                                  <a14:useLocalDpi xmlns:a14="http://schemas.microsoft.com/office/drawing/2010/main" val="0"/>
                                </a:ext>
                              </a:extLst>
                            </a:blip>
                            <a:srcRect l="20945" t="12413" b="8739"/>
                            <a:stretch/>
                          </pic:blipFill>
                          <pic:spPr bwMode="auto">
                            <a:xfrm>
                              <a:off x="138028" y="0"/>
                              <a:ext cx="5226050" cy="264795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5384C10" id="קבוצה 11" o:spid="_x0000_s1026" style="position:absolute;margin-left:-26.15pt;margin-top:19.85pt;width:482.7pt;height:566pt;z-index:251723776" coordsize="61302,7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">
                <v:shape id="Picture 15" o:spid="_x0000_s1027" type="#_x0000_t75" style="position:absolute;top:55640;width:61302;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">
                  <v:imagedata r:id="rId23" o:title="" croptop="12833f" cropbottom="40038f" cropleft="14152f" cropright="24499f"/>
                  <v:path arrowok="t"/>
                </v:shape>
                <v:group id="קבוצה 9" o:spid="_x0000_s1028" style="position:absolute;left:5089;width:52261;height:55316" coordorigin="1380" coordsize="52260,5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17" o:spid="_x0000_s1029" type="#_x0000_t75" style="position:absolute;left:2246;top:25185;width:51359;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">
                    <v:imagedata r:id="rId24" o:title="" croptop="5740f" cropbottom="5407f" cropleft="13393f" cropright="-1f"/>
                    <v:path arrowok="t"/>
                  </v:shape>
                  <v:shape id="Picture 16" o:spid="_x0000_s1030" type="#_x0000_t75" style="position:absolute;left:1380;width:5226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">
                    <v:imagedata r:id="rId25" o:title="" croptop="8135f" cropbottom="5727f" cropleft="13727f"/>
                    <v:path arrowok="t"/>
                  </v:shape>
                </v:group>
              </v:group>
            </w:pict>
          </mc:Fallback>
        </mc:AlternateContent>
      </w:r>
      <w:r w:rsidR="00EC3A4A">
        <w:rPr>
          <w:noProof/>
        </w:rPr>
        <w:drawing>
          <wp:anchor distT="0" distB="0" distL="114300" distR="114300" simplePos="0" relativeHeight="251666432" behindDoc="0" locked="0" layoutInCell="1" allowOverlap="1" wp14:anchorId="482ED6C1" wp14:editId="47F18ED1">
            <wp:simplePos x="0" y="0"/>
            <wp:positionH relativeFrom="margin">
              <wp:posOffset>175895</wp:posOffset>
            </wp:positionH>
            <wp:positionV relativeFrom="paragraph">
              <wp:posOffset>252095</wp:posOffset>
            </wp:positionV>
            <wp:extent cx="5274310" cy="2929255"/>
            <wp:effectExtent l="0" t="0" r="2540" b="444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929255"/>
                    </a:xfrm>
                    <a:prstGeom prst="rect">
                      <a:avLst/>
                    </a:prstGeom>
                  </pic:spPr>
                </pic:pic>
              </a:graphicData>
            </a:graphic>
          </wp:anchor>
        </w:drawing>
      </w:r>
      <w:r w:rsidR="005854D0">
        <w:rPr>
          <w:rFonts w:hint="cs"/>
          <w:sz w:val="32"/>
          <w:szCs w:val="32"/>
          <w:u w:val="single"/>
          <w:rtl/>
        </w:rPr>
        <w:t>הכנסה לטבלת ה</w:t>
      </w:r>
      <w:r w:rsidR="005854D0">
        <w:rPr>
          <w:sz w:val="32"/>
          <w:szCs w:val="32"/>
          <w:u w:val="single"/>
        </w:rPr>
        <w:t>court case</w:t>
      </w:r>
      <w:r w:rsidR="005854D0">
        <w:rPr>
          <w:rFonts w:hint="cs"/>
          <w:sz w:val="32"/>
          <w:szCs w:val="32"/>
          <w:u w:val="single"/>
          <w:rtl/>
        </w:rPr>
        <w:t xml:space="preserve"> :</w:t>
      </w:r>
    </w:p>
    <w:p w:rsidR="005854D0" w:rsidRDefault="005854D0" w:rsidP="00614425">
      <w:pPr>
        <w:jc w:val="center"/>
        <w:rPr>
          <w:sz w:val="52"/>
          <w:szCs w:val="52"/>
        </w:rPr>
      </w:pPr>
    </w:p>
    <w:p w:rsidR="005854D0" w:rsidRDefault="005854D0" w:rsidP="00614425">
      <w:pPr>
        <w:jc w:val="center"/>
        <w:rPr>
          <w:sz w:val="52"/>
          <w:szCs w:val="52"/>
        </w:rPr>
      </w:pPr>
    </w:p>
    <w:p w:rsidR="005854D0" w:rsidRDefault="00DC3564" w:rsidP="00614425">
      <w:pPr>
        <w:jc w:val="center"/>
        <w:rPr>
          <w:noProof/>
        </w:rPr>
      </w:pPr>
      <w:r w:rsidRPr="00DC3564">
        <w:rPr>
          <w:rFonts w:cs="Arial"/>
          <w:noProof/>
          <w:rtl/>
        </w:rPr>
        <w:drawing>
          <wp:anchor distT="0" distB="0" distL="114300" distR="114300" simplePos="0" relativeHeight="251724800" behindDoc="0" locked="0" layoutInCell="1" allowOverlap="1" wp14:anchorId="71D987FA" wp14:editId="41426A1F">
            <wp:simplePos x="0" y="0"/>
            <wp:positionH relativeFrom="margin">
              <wp:posOffset>180018</wp:posOffset>
            </wp:positionH>
            <wp:positionV relativeFrom="paragraph">
              <wp:posOffset>4817110</wp:posOffset>
            </wp:positionV>
            <wp:extent cx="5171440" cy="1370330"/>
            <wp:effectExtent l="0" t="0" r="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1594" t="19582" r="37382" b="61093"/>
                    <a:stretch/>
                  </pic:blipFill>
                  <pic:spPr bwMode="auto">
                    <a:xfrm>
                      <a:off x="0" y="0"/>
                      <a:ext cx="5171440" cy="137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54D0" w:rsidRPr="003D4D1A" w:rsidRDefault="00F71345" w:rsidP="003D4D1A">
      <w:pPr>
        <w:bidi w:val="0"/>
        <w:rPr>
          <w:rtl/>
        </w:rPr>
      </w:pPr>
      <w:r>
        <w:rPr>
          <w:noProof/>
          <w:rtl/>
        </w:rPr>
        <mc:AlternateContent>
          <mc:Choice Requires="wpg">
            <w:drawing>
              <wp:anchor distT="0" distB="0" distL="114300" distR="114300" simplePos="0" relativeHeight="251711488" behindDoc="0" locked="0" layoutInCell="1" allowOverlap="1" wp14:anchorId="16024EE5" wp14:editId="71996382">
                <wp:simplePos x="0" y="0"/>
                <wp:positionH relativeFrom="column">
                  <wp:posOffset>64698</wp:posOffset>
                </wp:positionH>
                <wp:positionV relativeFrom="paragraph">
                  <wp:posOffset>-34506</wp:posOffset>
                </wp:positionV>
                <wp:extent cx="5524500" cy="8841381"/>
                <wp:effectExtent l="0" t="0" r="0" b="0"/>
                <wp:wrapNone/>
                <wp:docPr id="10" name="קבוצה 10"/>
                <wp:cNvGraphicFramePr/>
                <a:graphic xmlns:a="http://schemas.openxmlformats.org/drawingml/2006/main">
                  <a:graphicData uri="http://schemas.microsoft.com/office/word/2010/wordprocessingGroup">
                    <wpg:wgp>
                      <wpg:cNvGrpSpPr/>
                      <wpg:grpSpPr>
                        <a:xfrm>
                          <a:off x="0" y="0"/>
                          <a:ext cx="5524500" cy="8841381"/>
                          <a:chOff x="0" y="0"/>
                          <a:chExt cx="5524500" cy="8841381"/>
                        </a:xfrm>
                      </wpg:grpSpPr>
                      <pic:pic xmlns:pic="http://schemas.openxmlformats.org/drawingml/2006/picture">
                        <pic:nvPicPr>
                          <pic:cNvPr id="5" name="Picture 5"/>
                          <pic:cNvPicPr>
                            <a:picLocks noChangeAspect="1"/>
                          </pic:cNvPicPr>
                        </pic:nvPicPr>
                        <pic:blipFill rotWithShape="1">
                          <a:blip r:embed="rId27" cstate="print">
                            <a:extLst>
                              <a:ext uri="{28A0092B-C50C-407E-A947-70E740481C1C}">
                                <a14:useLocalDpi xmlns:a14="http://schemas.microsoft.com/office/drawing/2010/main" val="0"/>
                              </a:ext>
                            </a:extLst>
                          </a:blip>
                          <a:srcRect l="21250" t="20000" r="41528" b="46420"/>
                          <a:stretch/>
                        </pic:blipFill>
                        <pic:spPr bwMode="auto">
                          <a:xfrm>
                            <a:off x="0" y="6038491"/>
                            <a:ext cx="5524500" cy="2802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28" cstate="print">
                            <a:extLst>
                              <a:ext uri="{28A0092B-C50C-407E-A947-70E740481C1C}">
                                <a14:useLocalDpi xmlns:a14="http://schemas.microsoft.com/office/drawing/2010/main" val="0"/>
                              </a:ext>
                            </a:extLst>
                          </a:blip>
                          <a:srcRect l="21667" t="12839" r="416" b="12099"/>
                          <a:stretch/>
                        </pic:blipFill>
                        <pic:spPr bwMode="auto">
                          <a:xfrm>
                            <a:off x="0" y="0"/>
                            <a:ext cx="5343525" cy="2895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29" cstate="print">
                            <a:extLst>
                              <a:ext uri="{28A0092B-C50C-407E-A947-70E740481C1C}">
                                <a14:useLocalDpi xmlns:a14="http://schemas.microsoft.com/office/drawing/2010/main" val="0"/>
                              </a:ext>
                            </a:extLst>
                          </a:blip>
                          <a:srcRect l="20973" t="12346" r="-278" b="8889"/>
                          <a:stretch/>
                        </pic:blipFill>
                        <pic:spPr bwMode="auto">
                          <a:xfrm>
                            <a:off x="0" y="2924355"/>
                            <a:ext cx="5438775" cy="30384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A3C6709" id="קבוצה 10" o:spid="_x0000_s1026" style="position:absolute;margin-left:5.1pt;margin-top:-2.7pt;width:435pt;height:696.15pt;z-index:251711488" coordsize="55245,88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">
                <v:shape id="Picture 5" o:spid="_x0000_s1027" type="#_x0000_t75" style="position:absolute;top:60384;width:55245;height:28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">
                  <v:imagedata r:id="rId30" o:title="" croptop="13107f" cropbottom="30422f" cropleft="13926f" cropright="27216f"/>
                  <v:path arrowok="t"/>
                </v:shape>
                <v:shape id="Picture 6" o:spid="_x0000_s1028" type="#_x0000_t75" style="position:absolute;width:53435;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">
                  <v:imagedata r:id="rId31" o:title="" croptop="8414f" cropbottom="7929f" cropleft="14200f" cropright="273f"/>
                  <v:path arrowok="t"/>
                </v:shape>
                <v:shape id="Picture 7" o:spid="_x0000_s1029" type="#_x0000_t75" style="position:absolute;top:29243;width:54387;height:30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">
                  <v:imagedata r:id="rId32" o:title="" croptop="8091f" cropbottom="5825f" cropleft="13745f" cropright="-182f"/>
                  <v:path arrowok="t"/>
                </v:shape>
              </v:group>
            </w:pict>
          </mc:Fallback>
        </mc:AlternateContent>
      </w:r>
      <w:r w:rsidR="00EC3A4A">
        <w:rPr>
          <w:noProof/>
          <w:rtl/>
        </w:rPr>
        <mc:AlternateContent>
          <mc:Choice Requires="wps">
            <w:drawing>
              <wp:anchor distT="0" distB="0" distL="114300" distR="114300" simplePos="0" relativeHeight="251707392" behindDoc="0" locked="0" layoutInCell="1" allowOverlap="1" wp14:anchorId="248B5489" wp14:editId="1036CB3D">
                <wp:simplePos x="0" y="0"/>
                <wp:positionH relativeFrom="column">
                  <wp:posOffset>2931184</wp:posOffset>
                </wp:positionH>
                <wp:positionV relativeFrom="paragraph">
                  <wp:posOffset>-344697</wp:posOffset>
                </wp:positionV>
                <wp:extent cx="3057525" cy="685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057525" cy="685800"/>
                        </a:xfrm>
                        <a:prstGeom prst="rect">
                          <a:avLst/>
                        </a:prstGeom>
                        <a:noFill/>
                        <a:ln w="6350">
                          <a:noFill/>
                        </a:ln>
                      </wps:spPr>
                      <wps:txbx>
                        <w:txbxContent>
                          <w:p w:rsidR="0035131E" w:rsidRDefault="0035131E" w:rsidP="000F54AF">
                            <w:r>
                              <w:rPr>
                                <w:rFonts w:hint="cs"/>
                                <w:sz w:val="32"/>
                                <w:szCs w:val="32"/>
                                <w:u w:val="single"/>
                                <w:rtl/>
                              </w:rPr>
                              <w:t>הכנסה לטבלת ה</w:t>
                            </w:r>
                            <w:r>
                              <w:rPr>
                                <w:sz w:val="32"/>
                                <w:szCs w:val="32"/>
                                <w:u w:val="single"/>
                              </w:rPr>
                              <w:t>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B5489" id="Text Box 4" o:spid="_x0000_s1057" type="#_x0000_t202" style="position:absolute;left:0;text-align:left;margin-left:230.8pt;margin-top:-27.15pt;width:240.75pt;height:54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" filled="f" stroked="f" strokeweight=".5pt">
                <v:textbox>
                  <w:txbxContent>
                    <w:p w:rsidR="0035131E" w:rsidRDefault="0035131E" w:rsidP="000F54AF">
                      <w:r>
                        <w:rPr>
                          <w:rFonts w:hint="cs"/>
                          <w:sz w:val="32"/>
                          <w:szCs w:val="32"/>
                          <w:u w:val="single"/>
                          <w:rtl/>
                        </w:rPr>
                        <w:t>הכנסה לטבלת ה</w:t>
                      </w:r>
                      <w:r>
                        <w:rPr>
                          <w:sz w:val="32"/>
                          <w:szCs w:val="32"/>
                          <w:u w:val="single"/>
                        </w:rPr>
                        <w:t>PERSON</w:t>
                      </w:r>
                    </w:p>
                  </w:txbxContent>
                </v:textbox>
              </v:shape>
            </w:pict>
          </mc:Fallback>
        </mc:AlternateContent>
      </w:r>
      <w:r w:rsidR="00EC3A4A">
        <w:rPr>
          <w:noProof/>
        </w:rPr>
        <w:drawing>
          <wp:anchor distT="0" distB="0" distL="114300" distR="114300" simplePos="0" relativeHeight="251668480" behindDoc="0" locked="0" layoutInCell="1" allowOverlap="1" wp14:anchorId="211F90DE" wp14:editId="530566D8">
            <wp:simplePos x="0" y="0"/>
            <wp:positionH relativeFrom="margin">
              <wp:posOffset>61104</wp:posOffset>
            </wp:positionH>
            <wp:positionV relativeFrom="paragraph">
              <wp:posOffset>3235804</wp:posOffset>
            </wp:positionV>
            <wp:extent cx="5274310" cy="2936240"/>
            <wp:effectExtent l="0" t="0" r="2540" b="0"/>
            <wp:wrapSquare wrapText="bothSides"/>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36240"/>
                    </a:xfrm>
                    <a:prstGeom prst="rect">
                      <a:avLst/>
                    </a:prstGeom>
                  </pic:spPr>
                </pic:pic>
              </a:graphicData>
            </a:graphic>
          </wp:anchor>
        </w:drawing>
      </w:r>
      <w:r w:rsidR="000F54AF">
        <w:rPr>
          <w:noProof/>
        </w:rPr>
        <w:t xml:space="preserve"> </w:t>
      </w:r>
      <w:r w:rsidR="005854D0">
        <w:rPr>
          <w:rtl/>
        </w:rPr>
        <w:br w:type="page"/>
      </w:r>
    </w:p>
    <w:p w:rsidR="00CF11E7" w:rsidRDefault="00CF11E7" w:rsidP="00DC3564"/>
    <w:p w:rsidR="005854D0" w:rsidRPr="00DC3564" w:rsidRDefault="005854D0" w:rsidP="00DC3564">
      <w:pPr>
        <w:rPr>
          <w:sz w:val="52"/>
          <w:szCs w:val="52"/>
          <w:rtl/>
        </w:rPr>
      </w:pPr>
      <w:r>
        <w:rPr>
          <w:rFonts w:hint="cs"/>
          <w:sz w:val="32"/>
          <w:szCs w:val="32"/>
          <w:u w:val="single"/>
          <w:rtl/>
        </w:rPr>
        <w:t>הכנסה לטבלת ה</w:t>
      </w:r>
      <w:r>
        <w:rPr>
          <w:sz w:val="32"/>
          <w:szCs w:val="32"/>
          <w:u w:val="single"/>
        </w:rPr>
        <w:t>DEFENDANT</w:t>
      </w:r>
      <w:r>
        <w:rPr>
          <w:rFonts w:hint="cs"/>
          <w:sz w:val="32"/>
          <w:szCs w:val="32"/>
          <w:u w:val="single"/>
          <w:rtl/>
        </w:rPr>
        <w:t>:</w:t>
      </w:r>
    </w:p>
    <w:p w:rsidR="005854D0" w:rsidRDefault="00EC3A4A" w:rsidP="00EC3A4A">
      <w:pPr>
        <w:bidi w:val="0"/>
        <w:rPr>
          <w:sz w:val="32"/>
          <w:szCs w:val="32"/>
          <w:u w:val="single"/>
          <w:rtl/>
        </w:rPr>
      </w:pPr>
      <w:r>
        <w:rPr>
          <w:noProof/>
        </w:rPr>
        <w:drawing>
          <wp:anchor distT="0" distB="0" distL="114300" distR="114300" simplePos="0" relativeHeight="251725824" behindDoc="0" locked="0" layoutInCell="1" allowOverlap="1" wp14:anchorId="73C2E65D" wp14:editId="170C621E">
            <wp:simplePos x="0" y="0"/>
            <wp:positionH relativeFrom="margin">
              <wp:posOffset>3450</wp:posOffset>
            </wp:positionH>
            <wp:positionV relativeFrom="paragraph">
              <wp:posOffset>3008630</wp:posOffset>
            </wp:positionV>
            <wp:extent cx="5035840" cy="3262503"/>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0800" b="8782"/>
                    <a:stretch/>
                  </pic:blipFill>
                  <pic:spPr bwMode="auto">
                    <a:xfrm>
                      <a:off x="0" y="0"/>
                      <a:ext cx="5035840" cy="32625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3564">
        <w:rPr>
          <w:noProof/>
        </w:rPr>
        <w:drawing>
          <wp:inline distT="0" distB="0" distL="0" distR="0" wp14:anchorId="612AEA90" wp14:editId="46758A60">
            <wp:extent cx="5171846" cy="300928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800" t="9102" b="8971"/>
                    <a:stretch/>
                  </pic:blipFill>
                  <pic:spPr bwMode="auto">
                    <a:xfrm>
                      <a:off x="0" y="0"/>
                      <a:ext cx="5179402" cy="3013682"/>
                    </a:xfrm>
                    <a:prstGeom prst="rect">
                      <a:avLst/>
                    </a:prstGeom>
                    <a:ln>
                      <a:noFill/>
                    </a:ln>
                    <a:extLst>
                      <a:ext uri="{53640926-AAD7-44D8-BBD7-CCE9431645EC}">
                        <a14:shadowObscured xmlns:a14="http://schemas.microsoft.com/office/drawing/2010/main"/>
                      </a:ext>
                    </a:extLst>
                  </pic:spPr>
                </pic:pic>
              </a:graphicData>
            </a:graphic>
          </wp:inline>
        </w:drawing>
      </w:r>
    </w:p>
    <w:p w:rsidR="005854D0" w:rsidRDefault="005854D0" w:rsidP="005854D0">
      <w:pPr>
        <w:bidi w:val="0"/>
        <w:rPr>
          <w:rtl/>
        </w:rPr>
      </w:pPr>
    </w:p>
    <w:p w:rsidR="005854D0" w:rsidRDefault="005854D0" w:rsidP="00614425">
      <w:pPr>
        <w:jc w:val="center"/>
        <w:rPr>
          <w:sz w:val="52"/>
          <w:szCs w:val="52"/>
          <w:rtl/>
        </w:rPr>
      </w:pPr>
    </w:p>
    <w:p w:rsidR="005854D0" w:rsidRDefault="007B2454" w:rsidP="005854D0">
      <w:pPr>
        <w:bidi w:val="0"/>
      </w:pPr>
      <w:r>
        <w:rPr>
          <w:noProof/>
        </w:rPr>
        <w:drawing>
          <wp:anchor distT="0" distB="0" distL="114300" distR="114300" simplePos="0" relativeHeight="251726848" behindDoc="0" locked="0" layoutInCell="1" allowOverlap="1">
            <wp:simplePos x="0" y="0"/>
            <wp:positionH relativeFrom="margin">
              <wp:posOffset>665204</wp:posOffset>
            </wp:positionH>
            <wp:positionV relativeFrom="paragraph">
              <wp:posOffset>2211058</wp:posOffset>
            </wp:positionV>
            <wp:extent cx="4213129" cy="1948053"/>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1546" t="23368" r="60958" b="62250"/>
                    <a:stretch/>
                  </pic:blipFill>
                  <pic:spPr bwMode="auto">
                    <a:xfrm>
                      <a:off x="0" y="0"/>
                      <a:ext cx="4213129" cy="19480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4D0">
        <w:rPr>
          <w:rtl/>
        </w:rPr>
        <w:br w:type="page"/>
      </w:r>
    </w:p>
    <w:p w:rsidR="002340B8" w:rsidRDefault="002340B8" w:rsidP="00DC3564">
      <w:pPr>
        <w:rPr>
          <w:sz w:val="24"/>
          <w:szCs w:val="24"/>
        </w:rPr>
      </w:pPr>
      <w:r w:rsidRPr="009D7C50">
        <w:rPr>
          <w:rFonts w:hint="cs"/>
          <w:sz w:val="24"/>
          <w:szCs w:val="24"/>
          <w:rtl/>
        </w:rPr>
        <w:lastRenderedPageBreak/>
        <w:t>בס"ד</w:t>
      </w:r>
    </w:p>
    <w:p w:rsidR="000108D3" w:rsidRDefault="000108D3" w:rsidP="000108D3">
      <w:pPr>
        <w:rPr>
          <w:sz w:val="32"/>
          <w:szCs w:val="32"/>
          <w:u w:val="single"/>
          <w:rtl/>
        </w:rPr>
      </w:pPr>
      <w:r>
        <w:rPr>
          <w:rFonts w:hint="cs"/>
          <w:sz w:val="32"/>
          <w:szCs w:val="32"/>
          <w:u w:val="single"/>
          <w:rtl/>
        </w:rPr>
        <w:t>הכנסה לטבלת ה</w:t>
      </w:r>
      <w:r>
        <w:rPr>
          <w:sz w:val="32"/>
          <w:szCs w:val="32"/>
          <w:u w:val="single"/>
        </w:rPr>
        <w:t>lawyer</w:t>
      </w:r>
      <w:r>
        <w:rPr>
          <w:rFonts w:hint="cs"/>
          <w:sz w:val="32"/>
          <w:szCs w:val="32"/>
          <w:u w:val="single"/>
          <w:rtl/>
        </w:rPr>
        <w:t>:</w:t>
      </w:r>
    </w:p>
    <w:p w:rsidR="00211C5F" w:rsidRDefault="00211C5F" w:rsidP="00CD6147">
      <w:pPr>
        <w:rPr>
          <w:sz w:val="32"/>
          <w:szCs w:val="32"/>
          <w:u w:val="single"/>
          <w:rtl/>
        </w:rPr>
      </w:pPr>
      <w:r>
        <w:rPr>
          <w:noProof/>
        </w:rPr>
        <w:drawing>
          <wp:anchor distT="0" distB="0" distL="114300" distR="114300" simplePos="0" relativeHeight="251740160" behindDoc="0" locked="0" layoutInCell="1" allowOverlap="1">
            <wp:simplePos x="0" y="0"/>
            <wp:positionH relativeFrom="margin">
              <wp:align>left</wp:align>
            </wp:positionH>
            <wp:positionV relativeFrom="paragraph">
              <wp:posOffset>3176778</wp:posOffset>
            </wp:positionV>
            <wp:extent cx="5426064" cy="3069203"/>
            <wp:effectExtent l="0" t="0" r="381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0870" t="12367" b="8060"/>
                    <a:stretch/>
                  </pic:blipFill>
                  <pic:spPr bwMode="auto">
                    <a:xfrm>
                      <a:off x="0" y="0"/>
                      <a:ext cx="5426064" cy="3069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DE12992" wp14:editId="02049D69">
            <wp:extent cx="5425746" cy="3140765"/>
            <wp:effectExtent l="0" t="0" r="381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870" t="9069" b="9498"/>
                    <a:stretch/>
                  </pic:blipFill>
                  <pic:spPr bwMode="auto">
                    <a:xfrm>
                      <a:off x="0" y="0"/>
                      <a:ext cx="5426766" cy="3141355"/>
                    </a:xfrm>
                    <a:prstGeom prst="rect">
                      <a:avLst/>
                    </a:prstGeom>
                    <a:ln>
                      <a:noFill/>
                    </a:ln>
                    <a:extLst>
                      <a:ext uri="{53640926-AAD7-44D8-BBD7-CCE9431645EC}">
                        <a14:shadowObscured xmlns:a14="http://schemas.microsoft.com/office/drawing/2010/main"/>
                      </a:ext>
                    </a:extLst>
                  </pic:spPr>
                </pic:pic>
              </a:graphicData>
            </a:graphic>
          </wp:inline>
        </w:drawing>
      </w:r>
    </w:p>
    <w:p w:rsidR="00211C5F" w:rsidRDefault="00211C5F">
      <w:pPr>
        <w:bidi w:val="0"/>
        <w:spacing w:line="259" w:lineRule="auto"/>
        <w:rPr>
          <w:sz w:val="32"/>
          <w:szCs w:val="32"/>
          <w:u w:val="single"/>
          <w:rtl/>
        </w:rPr>
      </w:pPr>
    </w:p>
    <w:p w:rsidR="00211C5F" w:rsidRDefault="00211C5F" w:rsidP="00CD6147">
      <w:pPr>
        <w:rPr>
          <w:sz w:val="32"/>
          <w:szCs w:val="32"/>
          <w:u w:val="single"/>
          <w:rtl/>
        </w:rPr>
      </w:pPr>
    </w:p>
    <w:p w:rsidR="00816F18" w:rsidRPr="00211C5F" w:rsidRDefault="00211C5F" w:rsidP="00211C5F">
      <w:pPr>
        <w:bidi w:val="0"/>
        <w:spacing w:line="259" w:lineRule="auto"/>
        <w:rPr>
          <w:sz w:val="32"/>
          <w:szCs w:val="32"/>
          <w:u w:val="single"/>
        </w:rPr>
      </w:pPr>
      <w:r>
        <w:rPr>
          <w:noProof/>
        </w:rPr>
        <w:drawing>
          <wp:anchor distT="0" distB="0" distL="114300" distR="114300" simplePos="0" relativeHeight="251727872" behindDoc="0" locked="0" layoutInCell="1" allowOverlap="1" wp14:anchorId="4802E0C0" wp14:editId="317503C9">
            <wp:simplePos x="0" y="0"/>
            <wp:positionH relativeFrom="margin">
              <wp:posOffset>772464</wp:posOffset>
            </wp:positionH>
            <wp:positionV relativeFrom="paragraph">
              <wp:posOffset>2161972</wp:posOffset>
            </wp:positionV>
            <wp:extent cx="3808095" cy="1536700"/>
            <wp:effectExtent l="0" t="0" r="1905"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221" t="23498" r="54637" b="59182"/>
                    <a:stretch/>
                  </pic:blipFill>
                  <pic:spPr bwMode="auto">
                    <a:xfrm>
                      <a:off x="0" y="0"/>
                      <a:ext cx="380809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2"/>
          <w:szCs w:val="32"/>
          <w:u w:val="single"/>
          <w:rtl/>
        </w:rPr>
        <w:br w:type="page"/>
      </w:r>
      <w:bookmarkStart w:id="9" w:name="_Toc453621517"/>
    </w:p>
    <w:p w:rsidR="000108D3" w:rsidRPr="00F71345" w:rsidRDefault="000108D3" w:rsidP="00211C5F">
      <w:pPr>
        <w:pStyle w:val="1"/>
        <w:bidi w:val="0"/>
        <w:jc w:val="center"/>
        <w:rPr>
          <w:color w:val="2E74B5" w:themeColor="accent1" w:themeShade="BF"/>
        </w:rPr>
      </w:pPr>
      <w:r w:rsidRPr="00F71345">
        <w:rPr>
          <w:rFonts w:hint="cs"/>
          <w:color w:val="2E74B5" w:themeColor="accent1" w:themeShade="BF"/>
          <w:rtl/>
        </w:rPr>
        <w:lastRenderedPageBreak/>
        <w:t>גיבוי</w:t>
      </w:r>
      <w:bookmarkEnd w:id="9"/>
    </w:p>
    <w:p w:rsidR="00F71345" w:rsidRPr="00CD6147" w:rsidRDefault="00ED2570" w:rsidP="00CD6147">
      <w:pPr>
        <w:rPr>
          <w:sz w:val="32"/>
          <w:szCs w:val="32"/>
          <w:u w:val="single"/>
        </w:rPr>
      </w:pPr>
      <w:bookmarkStart w:id="10" w:name="OLE_LINK1"/>
      <w:bookmarkStart w:id="11" w:name="OLE_LINK2"/>
      <w:r w:rsidRPr="00D15C5A">
        <w:rPr>
          <w:rFonts w:hint="cs"/>
          <w:sz w:val="32"/>
          <w:szCs w:val="32"/>
          <w:u w:val="single"/>
          <w:rtl/>
        </w:rPr>
        <w:t>בשיטת ה</w:t>
      </w:r>
      <w:r w:rsidRPr="00D15C5A">
        <w:rPr>
          <w:rFonts w:hint="cs"/>
          <w:sz w:val="32"/>
          <w:szCs w:val="32"/>
          <w:u w:val="single"/>
        </w:rPr>
        <w:t>O</w:t>
      </w:r>
      <w:r w:rsidRPr="00D15C5A">
        <w:rPr>
          <w:sz w:val="32"/>
          <w:szCs w:val="32"/>
          <w:u w:val="single"/>
        </w:rPr>
        <w:t>racle Export</w:t>
      </w:r>
      <w:r w:rsidRPr="00D15C5A">
        <w:rPr>
          <w:rFonts w:hint="cs"/>
          <w:sz w:val="32"/>
          <w:szCs w:val="32"/>
          <w:u w:val="single"/>
          <w:rtl/>
        </w:rPr>
        <w:t>:</w:t>
      </w:r>
      <w:r w:rsidR="00F71345" w:rsidRPr="00F71345">
        <w:rPr>
          <w:noProof/>
        </w:rPr>
        <w:t xml:space="preserve"> </w:t>
      </w:r>
      <w:bookmarkStart w:id="12" w:name="_Toc453621518"/>
      <w:bookmarkEnd w:id="10"/>
      <w:bookmarkEnd w:id="11"/>
    </w:p>
    <w:p w:rsidR="00211C5F" w:rsidRDefault="00211C5F" w:rsidP="00F71345">
      <w:pPr>
        <w:rPr>
          <w:noProof/>
        </w:rPr>
      </w:pPr>
    </w:p>
    <w:p w:rsidR="00211C5F" w:rsidRDefault="00211C5F" w:rsidP="00F71345">
      <w:pPr>
        <w:rPr>
          <w:noProof/>
        </w:rPr>
      </w:pPr>
      <w:r>
        <w:rPr>
          <w:noProof/>
        </w:rPr>
        <w:drawing>
          <wp:inline distT="0" distB="0" distL="0" distR="0" wp14:anchorId="443C2430" wp14:editId="524517DC">
            <wp:extent cx="4577033"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60" t="12055" r="42800" b="51463"/>
                    <a:stretch/>
                  </pic:blipFill>
                  <pic:spPr bwMode="auto">
                    <a:xfrm>
                      <a:off x="0" y="0"/>
                      <a:ext cx="4577033" cy="2743200"/>
                    </a:xfrm>
                    <a:prstGeom prst="rect">
                      <a:avLst/>
                    </a:prstGeom>
                    <a:ln>
                      <a:noFill/>
                    </a:ln>
                    <a:extLst>
                      <a:ext uri="{53640926-AAD7-44D8-BBD7-CCE9431645EC}">
                        <a14:shadowObscured xmlns:a14="http://schemas.microsoft.com/office/drawing/2010/main"/>
                      </a:ext>
                    </a:extLst>
                  </pic:spPr>
                </pic:pic>
              </a:graphicData>
            </a:graphic>
          </wp:inline>
        </w:drawing>
      </w:r>
    </w:p>
    <w:p w:rsidR="00211C5F" w:rsidRPr="00211C5F" w:rsidRDefault="00211C5F" w:rsidP="00211C5F">
      <w:pPr>
        <w:pStyle w:val="1"/>
        <w:jc w:val="center"/>
        <w:rPr>
          <w:color w:val="2E74B5" w:themeColor="accent1" w:themeShade="BF"/>
        </w:rPr>
      </w:pPr>
      <w:bookmarkStart w:id="13" w:name="_Toc453621512"/>
      <w:r w:rsidRPr="0018134D">
        <w:rPr>
          <w:rFonts w:hint="cs"/>
          <w:color w:val="2E74B5" w:themeColor="accent1" w:themeShade="BF"/>
        </w:rPr>
        <w:t>D</w:t>
      </w:r>
      <w:r w:rsidRPr="0018134D">
        <w:rPr>
          <w:color w:val="2E74B5" w:themeColor="accent1" w:themeShade="BF"/>
        </w:rPr>
        <w:t>rop table</w:t>
      </w:r>
      <w:bookmarkEnd w:id="13"/>
    </w:p>
    <w:p w:rsidR="00211C5F" w:rsidRPr="00211C5F" w:rsidRDefault="00211C5F" w:rsidP="00211C5F"/>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APPEAL;</w:t>
      </w: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PERSIDES;</w:t>
      </w: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COURT_CASE;</w:t>
      </w: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JUDGE;</w:t>
      </w: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COURT;</w:t>
      </w: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LAWYER;</w:t>
      </w: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DEFENDANT;</w:t>
      </w: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DROP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TABLE</w:t>
      </w:r>
      <w:r>
        <w:rPr>
          <w:rFonts w:ascii="Courier New" w:hAnsi="Courier New" w:cs="Courier New"/>
          <w:color w:val="000080"/>
          <w:sz w:val="20"/>
          <w:szCs w:val="20"/>
          <w:highlight w:val="white"/>
        </w:rPr>
        <w:t xml:space="preserve"> PERSON;</w:t>
      </w: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211C5F" w:rsidRDefault="00211C5F" w:rsidP="00211C5F">
      <w:pPr>
        <w:autoSpaceDE w:val="0"/>
        <w:autoSpaceDN w:val="0"/>
        <w:bidi w:val="0"/>
        <w:adjustRightInd w:val="0"/>
        <w:spacing w:after="0" w:line="240" w:lineRule="auto"/>
        <w:rPr>
          <w:rFonts w:ascii="Courier New" w:hAnsi="Courier New" w:cs="Courier New"/>
          <w:color w:val="000080"/>
          <w:sz w:val="20"/>
          <w:szCs w:val="20"/>
          <w:highlight w:val="white"/>
        </w:rPr>
      </w:pPr>
    </w:p>
    <w:p w:rsidR="00EB4587" w:rsidRPr="0018134D" w:rsidRDefault="00EB4587" w:rsidP="00211C5F">
      <w:pPr>
        <w:pStyle w:val="1"/>
        <w:rPr>
          <w:color w:val="2E74B5" w:themeColor="accent1" w:themeShade="BF"/>
          <w:rtl/>
        </w:rPr>
      </w:pPr>
      <w:r w:rsidRPr="0018134D">
        <w:rPr>
          <w:rFonts w:hint="cs"/>
          <w:color w:val="2E74B5" w:themeColor="accent1" w:themeShade="BF"/>
          <w:rtl/>
        </w:rPr>
        <w:lastRenderedPageBreak/>
        <w:t>שחזור:</w:t>
      </w:r>
      <w:bookmarkEnd w:id="12"/>
    </w:p>
    <w:p w:rsidR="00EB4587" w:rsidRDefault="00F71345" w:rsidP="00EB4587">
      <w:pPr>
        <w:rPr>
          <w:sz w:val="32"/>
          <w:szCs w:val="32"/>
          <w:u w:val="single"/>
          <w:rtl/>
        </w:rPr>
      </w:pPr>
      <w:r>
        <w:rPr>
          <w:noProof/>
        </w:rPr>
        <w:drawing>
          <wp:anchor distT="0" distB="0" distL="114300" distR="114300" simplePos="0" relativeHeight="251696128" behindDoc="1" locked="0" layoutInCell="1" allowOverlap="1" wp14:anchorId="73DA5E7D" wp14:editId="1B67D806">
            <wp:simplePos x="0" y="0"/>
            <wp:positionH relativeFrom="margin">
              <wp:posOffset>873807</wp:posOffset>
            </wp:positionH>
            <wp:positionV relativeFrom="paragraph">
              <wp:posOffset>231080</wp:posOffset>
            </wp:positionV>
            <wp:extent cx="4657435" cy="34385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5694" t="32593" r="61250" b="37146"/>
                    <a:stretch/>
                  </pic:blipFill>
                  <pic:spPr bwMode="auto">
                    <a:xfrm>
                      <a:off x="0" y="0"/>
                      <a:ext cx="4657435"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587" w:rsidRPr="00D15C5A">
        <w:rPr>
          <w:rFonts w:hint="cs"/>
          <w:sz w:val="32"/>
          <w:szCs w:val="32"/>
          <w:u w:val="single"/>
          <w:rtl/>
        </w:rPr>
        <w:t>בשיטת ה</w:t>
      </w:r>
      <w:r w:rsidR="00EB4587" w:rsidRPr="00D15C5A">
        <w:rPr>
          <w:rFonts w:hint="cs"/>
          <w:sz w:val="32"/>
          <w:szCs w:val="32"/>
          <w:u w:val="single"/>
        </w:rPr>
        <w:t>O</w:t>
      </w:r>
      <w:r w:rsidR="00EB4587" w:rsidRPr="00D15C5A">
        <w:rPr>
          <w:sz w:val="32"/>
          <w:szCs w:val="32"/>
          <w:u w:val="single"/>
        </w:rPr>
        <w:t>racle Export</w:t>
      </w:r>
      <w:r w:rsidR="00EB4587" w:rsidRPr="00D15C5A">
        <w:rPr>
          <w:rFonts w:hint="cs"/>
          <w:sz w:val="32"/>
          <w:szCs w:val="32"/>
          <w:u w:val="single"/>
          <w:rtl/>
        </w:rPr>
        <w:t>:</w:t>
      </w:r>
      <w:r w:rsidR="00690A98">
        <w:rPr>
          <w:sz w:val="32"/>
          <w:szCs w:val="32"/>
          <w:u w:val="single"/>
        </w:rPr>
        <w:t>c8,</w:t>
      </w:r>
    </w:p>
    <w:p w:rsidR="00EB4587" w:rsidRPr="00D15C5A" w:rsidRDefault="00EB4587" w:rsidP="00EB4587">
      <w:pPr>
        <w:rPr>
          <w:sz w:val="32"/>
          <w:szCs w:val="32"/>
          <w:u w:val="single"/>
          <w:rtl/>
        </w:rPr>
      </w:pPr>
    </w:p>
    <w:p w:rsidR="005854D0" w:rsidRDefault="005854D0" w:rsidP="00EB4587">
      <w:pPr>
        <w:bidi w:val="0"/>
        <w:rPr>
          <w:rtl/>
        </w:rPr>
      </w:pPr>
      <w:r>
        <w:rPr>
          <w:rtl/>
        </w:rPr>
        <w:br w:type="page"/>
      </w:r>
    </w:p>
    <w:p w:rsidR="005854D0" w:rsidRDefault="00170E6B" w:rsidP="005854D0">
      <w:pPr>
        <w:bidi w:val="0"/>
        <w:rPr>
          <w:rtl/>
        </w:rPr>
      </w:pPr>
      <w:r>
        <w:rPr>
          <w:noProof/>
        </w:rPr>
        <w:lastRenderedPageBreak/>
        <w:drawing>
          <wp:anchor distT="0" distB="0" distL="114300" distR="114300" simplePos="0" relativeHeight="251743232" behindDoc="0" locked="0" layoutInCell="1" allowOverlap="1">
            <wp:simplePos x="0" y="0"/>
            <wp:positionH relativeFrom="margin">
              <wp:posOffset>4038600</wp:posOffset>
            </wp:positionH>
            <wp:positionV relativeFrom="margin">
              <wp:align>top</wp:align>
            </wp:positionV>
            <wp:extent cx="2133600" cy="4345940"/>
            <wp:effectExtent l="0" t="0" r="0" b="0"/>
            <wp:wrapThrough wrapText="bothSides">
              <wp:wrapPolygon edited="0">
                <wp:start x="0" y="0"/>
                <wp:lineTo x="0" y="21493"/>
                <wp:lineTo x="21407" y="21493"/>
                <wp:lineTo x="21407"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2917" t="13271" r="63021" b="35803"/>
                    <a:stretch/>
                  </pic:blipFill>
                  <pic:spPr bwMode="auto">
                    <a:xfrm>
                      <a:off x="0" y="0"/>
                      <a:ext cx="2133600" cy="43459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42208" behindDoc="0" locked="0" layoutInCell="1" allowOverlap="1">
            <wp:simplePos x="0" y="0"/>
            <wp:positionH relativeFrom="margin">
              <wp:posOffset>-762000</wp:posOffset>
            </wp:positionH>
            <wp:positionV relativeFrom="page">
              <wp:posOffset>304800</wp:posOffset>
            </wp:positionV>
            <wp:extent cx="4286885" cy="5572125"/>
            <wp:effectExtent l="0" t="0" r="0" b="9525"/>
            <wp:wrapThrough wrapText="bothSides">
              <wp:wrapPolygon edited="0">
                <wp:start x="0" y="0"/>
                <wp:lineTo x="0" y="21563"/>
                <wp:lineTo x="21501" y="21563"/>
                <wp:lineTo x="2150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570" t="12268" r="47743" b="19136"/>
                    <a:stretch/>
                  </pic:blipFill>
                  <pic:spPr bwMode="auto">
                    <a:xfrm>
                      <a:off x="0" y="0"/>
                      <a:ext cx="4286885" cy="557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54D0" w:rsidRDefault="005854D0" w:rsidP="00614425">
      <w:pPr>
        <w:jc w:val="center"/>
        <w:rPr>
          <w:sz w:val="52"/>
          <w:szCs w:val="52"/>
          <w:rtl/>
        </w:rPr>
      </w:pPr>
    </w:p>
    <w:p w:rsidR="005854D0" w:rsidRDefault="00DE3BCC" w:rsidP="00632E12">
      <w:pPr>
        <w:bidi w:val="0"/>
        <w:rPr>
          <w:rtl/>
        </w:rPr>
      </w:pPr>
      <w:r>
        <w:rPr>
          <w:noProof/>
        </w:rPr>
        <w:drawing>
          <wp:anchor distT="0" distB="0" distL="114300" distR="114300" simplePos="0" relativeHeight="251744256" behindDoc="0" locked="0" layoutInCell="1" allowOverlap="1">
            <wp:simplePos x="0" y="0"/>
            <wp:positionH relativeFrom="column">
              <wp:posOffset>-711835</wp:posOffset>
            </wp:positionH>
            <wp:positionV relativeFrom="page">
              <wp:posOffset>6314440</wp:posOffset>
            </wp:positionV>
            <wp:extent cx="6569075" cy="2600325"/>
            <wp:effectExtent l="0" t="0" r="3175" b="9525"/>
            <wp:wrapThrough wrapText="bothSides">
              <wp:wrapPolygon edited="0">
                <wp:start x="0" y="0"/>
                <wp:lineTo x="0" y="21521"/>
                <wp:lineTo x="21548" y="21521"/>
                <wp:lineTo x="2154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2222" t="13273" r="44444" b="63270"/>
                    <a:stretch/>
                  </pic:blipFill>
                  <pic:spPr bwMode="auto">
                    <a:xfrm>
                      <a:off x="0" y="0"/>
                      <a:ext cx="6569075"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4D0">
        <w:rPr>
          <w:rtl/>
        </w:rPr>
        <w:br w:type="page"/>
      </w:r>
    </w:p>
    <w:p w:rsidR="00051D46" w:rsidRDefault="00C2326E" w:rsidP="00051D46">
      <w:pPr>
        <w:rPr>
          <w:sz w:val="52"/>
          <w:szCs w:val="52"/>
          <w:rtl/>
        </w:rPr>
      </w:pPr>
      <w:r>
        <w:rPr>
          <w:noProof/>
        </w:rPr>
        <w:lastRenderedPageBreak/>
        <w:drawing>
          <wp:anchor distT="0" distB="0" distL="114300" distR="114300" simplePos="0" relativeHeight="251746304" behindDoc="0" locked="0" layoutInCell="1" allowOverlap="1">
            <wp:simplePos x="0" y="0"/>
            <wp:positionH relativeFrom="column">
              <wp:posOffset>2689860</wp:posOffset>
            </wp:positionH>
            <wp:positionV relativeFrom="page">
              <wp:posOffset>628015</wp:posOffset>
            </wp:positionV>
            <wp:extent cx="3430905" cy="2257425"/>
            <wp:effectExtent l="0" t="0" r="0" b="9525"/>
            <wp:wrapThrough wrapText="bothSides">
              <wp:wrapPolygon edited="0">
                <wp:start x="0" y="0"/>
                <wp:lineTo x="0" y="21509"/>
                <wp:lineTo x="21468" y="21509"/>
                <wp:lineTo x="21468"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2222" t="12654" r="64583" b="71914"/>
                    <a:stretch/>
                  </pic:blipFill>
                  <pic:spPr bwMode="auto">
                    <a:xfrm>
                      <a:off x="0" y="0"/>
                      <a:ext cx="3430905"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BCC">
        <w:rPr>
          <w:noProof/>
        </w:rPr>
        <w:drawing>
          <wp:anchor distT="0" distB="0" distL="114300" distR="114300" simplePos="0" relativeHeight="251745280" behindDoc="1" locked="0" layoutInCell="1" allowOverlap="1">
            <wp:simplePos x="0" y="0"/>
            <wp:positionH relativeFrom="column">
              <wp:posOffset>-638175</wp:posOffset>
            </wp:positionH>
            <wp:positionV relativeFrom="page">
              <wp:posOffset>485775</wp:posOffset>
            </wp:positionV>
            <wp:extent cx="2800350" cy="4778375"/>
            <wp:effectExtent l="0" t="0" r="0" b="3175"/>
            <wp:wrapTight wrapText="bothSides">
              <wp:wrapPolygon edited="0">
                <wp:start x="0" y="0"/>
                <wp:lineTo x="0" y="21528"/>
                <wp:lineTo x="21453" y="21528"/>
                <wp:lineTo x="2145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2743" t="12963" r="61285" b="38580"/>
                    <a:stretch/>
                  </pic:blipFill>
                  <pic:spPr bwMode="auto">
                    <a:xfrm>
                      <a:off x="0" y="0"/>
                      <a:ext cx="2800350" cy="4778375"/>
                    </a:xfrm>
                    <a:prstGeom prst="rect">
                      <a:avLst/>
                    </a:prstGeom>
                    <a:ln>
                      <a:noFill/>
                    </a:ln>
                    <a:extLst>
                      <a:ext uri="{53640926-AAD7-44D8-BBD7-CCE9431645EC}">
                        <a14:shadowObscured xmlns:a14="http://schemas.microsoft.com/office/drawing/2010/main"/>
                      </a:ext>
                    </a:extLst>
                  </pic:spPr>
                </pic:pic>
              </a:graphicData>
            </a:graphic>
          </wp:anchor>
        </w:drawing>
      </w:r>
    </w:p>
    <w:p w:rsidR="00C2326E" w:rsidRDefault="00C2326E" w:rsidP="00C2326E">
      <w:pPr>
        <w:bidi w:val="0"/>
        <w:rPr>
          <w:rtl/>
        </w:rPr>
      </w:pPr>
      <w:r>
        <w:rPr>
          <w:noProof/>
        </w:rPr>
        <w:drawing>
          <wp:anchor distT="0" distB="0" distL="114300" distR="114300" simplePos="0" relativeHeight="251747328" behindDoc="0" locked="0" layoutInCell="1" allowOverlap="1">
            <wp:simplePos x="0" y="0"/>
            <wp:positionH relativeFrom="column">
              <wp:posOffset>2505075</wp:posOffset>
            </wp:positionH>
            <wp:positionV relativeFrom="page">
              <wp:posOffset>3524250</wp:posOffset>
            </wp:positionV>
            <wp:extent cx="3495675" cy="4207510"/>
            <wp:effectExtent l="0" t="0" r="9525" b="2540"/>
            <wp:wrapThrough wrapText="bothSides">
              <wp:wrapPolygon edited="0">
                <wp:start x="0" y="0"/>
                <wp:lineTo x="0" y="21515"/>
                <wp:lineTo x="21541" y="21515"/>
                <wp:lineTo x="2154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571" t="13579" r="67190" b="64507"/>
                    <a:stretch/>
                  </pic:blipFill>
                  <pic:spPr bwMode="auto">
                    <a:xfrm>
                      <a:off x="0" y="0"/>
                      <a:ext cx="3495675" cy="4207510"/>
                    </a:xfrm>
                    <a:prstGeom prst="rect">
                      <a:avLst/>
                    </a:prstGeom>
                    <a:ln>
                      <a:noFill/>
                    </a:ln>
                    <a:extLst>
                      <a:ext uri="{53640926-AAD7-44D8-BBD7-CCE9431645EC}">
                        <a14:shadowObscured xmlns:a14="http://schemas.microsoft.com/office/drawing/2010/main"/>
                      </a:ext>
                    </a:extLst>
                  </pic:spPr>
                </pic:pic>
              </a:graphicData>
            </a:graphic>
          </wp:anchor>
        </w:drawing>
      </w:r>
      <w:r w:rsidR="005854D0">
        <w:rPr>
          <w:rtl/>
        </w:rPr>
        <w:br w:type="page"/>
      </w:r>
    </w:p>
    <w:p w:rsidR="005854D0" w:rsidRDefault="00C2326E" w:rsidP="00614425">
      <w:pPr>
        <w:jc w:val="center"/>
        <w:rPr>
          <w:sz w:val="52"/>
          <w:szCs w:val="52"/>
          <w:rtl/>
        </w:rPr>
      </w:pPr>
      <w:r>
        <w:rPr>
          <w:noProof/>
        </w:rPr>
        <w:lastRenderedPageBreak/>
        <w:drawing>
          <wp:anchor distT="0" distB="0" distL="114300" distR="114300" simplePos="0" relativeHeight="251748352" behindDoc="0" locked="0" layoutInCell="1" allowOverlap="1">
            <wp:simplePos x="0" y="0"/>
            <wp:positionH relativeFrom="column">
              <wp:posOffset>47625</wp:posOffset>
            </wp:positionH>
            <wp:positionV relativeFrom="page">
              <wp:posOffset>800100</wp:posOffset>
            </wp:positionV>
            <wp:extent cx="3173095" cy="2942590"/>
            <wp:effectExtent l="0" t="0" r="8255" b="0"/>
            <wp:wrapThrough wrapText="bothSides">
              <wp:wrapPolygon edited="0">
                <wp:start x="0" y="0"/>
                <wp:lineTo x="0" y="21395"/>
                <wp:lineTo x="21527" y="21395"/>
                <wp:lineTo x="2152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2569" t="14035" r="59549" b="56482"/>
                    <a:stretch/>
                  </pic:blipFill>
                  <pic:spPr bwMode="auto">
                    <a:xfrm>
                      <a:off x="0" y="0"/>
                      <a:ext cx="3173095" cy="2942590"/>
                    </a:xfrm>
                    <a:prstGeom prst="rect">
                      <a:avLst/>
                    </a:prstGeom>
                    <a:ln>
                      <a:noFill/>
                    </a:ln>
                    <a:extLst>
                      <a:ext uri="{53640926-AAD7-44D8-BBD7-CCE9431645EC}">
                        <a14:shadowObscured xmlns:a14="http://schemas.microsoft.com/office/drawing/2010/main"/>
                      </a:ext>
                    </a:extLst>
                  </pic:spPr>
                </pic:pic>
              </a:graphicData>
            </a:graphic>
          </wp:anchor>
        </w:drawing>
      </w:r>
    </w:p>
    <w:p w:rsidR="005854D0" w:rsidRDefault="005854D0" w:rsidP="00614425">
      <w:pPr>
        <w:jc w:val="center"/>
        <w:rPr>
          <w:sz w:val="52"/>
          <w:szCs w:val="52"/>
          <w:rtl/>
        </w:rPr>
      </w:pPr>
    </w:p>
    <w:p w:rsidR="005854D0" w:rsidRDefault="001C3C2A" w:rsidP="001C3C2A">
      <w:pPr>
        <w:bidi w:val="0"/>
        <w:rPr>
          <w:rtl/>
        </w:rPr>
      </w:pPr>
      <w:r>
        <w:rPr>
          <w:noProof/>
        </w:rPr>
        <w:drawing>
          <wp:inline distT="0" distB="0" distL="0" distR="0" wp14:anchorId="3B58CDA7" wp14:editId="58D6548F">
            <wp:extent cx="2886075" cy="24198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53" t="11442" r="67033" b="73780"/>
                    <a:stretch/>
                  </pic:blipFill>
                  <pic:spPr bwMode="auto">
                    <a:xfrm>
                      <a:off x="0" y="0"/>
                      <a:ext cx="2905423" cy="2436029"/>
                    </a:xfrm>
                    <a:prstGeom prst="rect">
                      <a:avLst/>
                    </a:prstGeom>
                    <a:ln>
                      <a:noFill/>
                    </a:ln>
                    <a:extLst>
                      <a:ext uri="{53640926-AAD7-44D8-BBD7-CCE9431645EC}">
                        <a14:shadowObscured xmlns:a14="http://schemas.microsoft.com/office/drawing/2010/main"/>
                      </a:ext>
                    </a:extLst>
                  </pic:spPr>
                </pic:pic>
              </a:graphicData>
            </a:graphic>
          </wp:inline>
        </w:drawing>
      </w:r>
      <w:r w:rsidR="005854D0">
        <w:rPr>
          <w:rtl/>
        </w:rPr>
        <w:br w:type="page"/>
      </w:r>
    </w:p>
    <w:p w:rsidR="005854D0" w:rsidRDefault="00173CA8" w:rsidP="00173CA8">
      <w:pPr>
        <w:pStyle w:val="1"/>
        <w:jc w:val="center"/>
        <w:rPr>
          <w:rFonts w:asciiTheme="minorBidi" w:hAnsiTheme="minorBidi" w:cstheme="minorBidi"/>
          <w:color w:val="2E74B5" w:themeColor="accent1" w:themeShade="BF"/>
        </w:rPr>
      </w:pPr>
      <w:bookmarkStart w:id="14" w:name="_Toc453621519"/>
      <w:r w:rsidRPr="00173CA8">
        <w:rPr>
          <w:rFonts w:asciiTheme="minorBidi" w:hAnsiTheme="minorBidi" w:cstheme="minorBidi"/>
          <w:color w:val="2E74B5" w:themeColor="accent1" w:themeShade="BF"/>
          <w:rtl/>
        </w:rPr>
        <w:lastRenderedPageBreak/>
        <w:t>ש</w:t>
      </w:r>
      <w:r w:rsidRPr="00173CA8">
        <w:rPr>
          <w:rFonts w:asciiTheme="minorBidi" w:hAnsiTheme="minorBidi" w:cstheme="minorBidi" w:hint="cs"/>
          <w:color w:val="2E74B5" w:themeColor="accent1" w:themeShade="BF"/>
          <w:rtl/>
        </w:rPr>
        <w:t>אילתות</w:t>
      </w:r>
      <w:r w:rsidRPr="00173CA8">
        <w:rPr>
          <w:rFonts w:asciiTheme="minorBidi" w:hAnsiTheme="minorBidi" w:cstheme="minorBidi"/>
          <w:color w:val="2E74B5" w:themeColor="accent1" w:themeShade="BF"/>
          <w:rtl/>
        </w:rPr>
        <w:t>:</w:t>
      </w:r>
      <w:bookmarkEnd w:id="14"/>
    </w:p>
    <w:p w:rsidR="00173CA8" w:rsidRDefault="00173CA8" w:rsidP="00173CA8">
      <w:pPr>
        <w:pStyle w:val="2"/>
        <w:rPr>
          <w:rFonts w:asciiTheme="minorBidi" w:hAnsiTheme="minorBidi" w:cstheme="minorBidi"/>
          <w:u w:val="single"/>
          <w:rtl/>
        </w:rPr>
      </w:pPr>
      <w:bookmarkStart w:id="15" w:name="_Toc453621520"/>
      <w:r w:rsidRPr="001E6949">
        <w:rPr>
          <w:rFonts w:asciiTheme="minorBidi" w:hAnsiTheme="minorBidi" w:cstheme="minorBidi"/>
          <w:u w:val="single"/>
          <w:rtl/>
        </w:rPr>
        <w:t xml:space="preserve">שאילתות </w:t>
      </w:r>
      <w:r w:rsidRPr="001E6949">
        <w:rPr>
          <w:rFonts w:asciiTheme="minorBidi" w:hAnsiTheme="minorBidi" w:cstheme="minorBidi"/>
          <w:u w:val="single"/>
        </w:rPr>
        <w:t>select</w:t>
      </w:r>
      <w:r w:rsidRPr="001E6949">
        <w:rPr>
          <w:rFonts w:asciiTheme="minorBidi" w:hAnsiTheme="minorBidi" w:cstheme="minorBidi"/>
          <w:u w:val="single"/>
          <w:rtl/>
        </w:rPr>
        <w:t xml:space="preserve"> :</w:t>
      </w:r>
      <w:bookmarkEnd w:id="15"/>
    </w:p>
    <w:p w:rsidR="00173CA8" w:rsidRPr="001E6949" w:rsidRDefault="00173CA8" w:rsidP="00173CA8">
      <w:pPr>
        <w:pStyle w:val="2"/>
        <w:rPr>
          <w:rFonts w:asciiTheme="minorBidi" w:hAnsiTheme="minorBidi" w:cstheme="minorBidi"/>
          <w:u w:val="single"/>
          <w:rtl/>
        </w:rPr>
      </w:pPr>
      <w:bookmarkStart w:id="16" w:name="_Toc453621521"/>
      <w:r w:rsidRPr="001E6949">
        <w:rPr>
          <w:rFonts w:asciiTheme="minorBidi" w:hAnsiTheme="minorBidi" w:cstheme="minorBidi"/>
          <w:color w:val="9CC2E5" w:themeColor="accent1" w:themeTint="99"/>
          <w:u w:val="single"/>
          <w:rtl/>
        </w:rPr>
        <w:t>שאילתה 1:</w:t>
      </w:r>
      <w:bookmarkEnd w:id="16"/>
    </w:p>
    <w:p w:rsidR="00173CA8" w:rsidRDefault="00173CA8" w:rsidP="001A15BE">
      <w:pPr>
        <w:rPr>
          <w:rtl/>
        </w:rPr>
      </w:pPr>
      <w:r>
        <w:rPr>
          <w:rFonts w:hint="cs"/>
          <w:rtl/>
        </w:rPr>
        <w:t xml:space="preserve">1.בביהמ"ש העליון נוצר מחסור שופטים עקב יציאה לפנסיה של מס' שופטים ותקים . הוועדה למינוי שופטים מחפשת מועמדים בעלי ותק של 10 שנים לפחות ממחוזות </w:t>
      </w:r>
      <w:r w:rsidR="001A15BE">
        <w:rPr>
          <w:rFonts w:hint="cs"/>
          <w:rtl/>
        </w:rPr>
        <w:t>ירושלים והצפון</w:t>
      </w:r>
      <w:r>
        <w:rPr>
          <w:rFonts w:hint="cs"/>
          <w:rtl/>
        </w:rPr>
        <w:t xml:space="preserve"> כדי למלא את התקנים.(השאילתה מחזירה את שם השופט, ת"ז, תאריך תחילת העסקה ,ומחוז)</w:t>
      </w:r>
    </w:p>
    <w:p w:rsidR="00173CA8" w:rsidRDefault="00173CA8" w:rsidP="00173CA8">
      <w:r>
        <w:rPr>
          <w:noProof/>
        </w:rPr>
        <w:drawing>
          <wp:anchor distT="0" distB="0" distL="114300" distR="114300" simplePos="0" relativeHeight="251750400" behindDoc="0" locked="0" layoutInCell="1" allowOverlap="1" wp14:anchorId="2665AA60" wp14:editId="2545E47E">
            <wp:simplePos x="0" y="0"/>
            <wp:positionH relativeFrom="column">
              <wp:posOffset>-504957</wp:posOffset>
            </wp:positionH>
            <wp:positionV relativeFrom="paragraph">
              <wp:posOffset>277774</wp:posOffset>
            </wp:positionV>
            <wp:extent cx="6268085" cy="667385"/>
            <wp:effectExtent l="0" t="0" r="0" b="0"/>
            <wp:wrapSquare wrapText="bothSides"/>
            <wp:docPr id="6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54026"/>
                    <a:stretch/>
                  </pic:blipFill>
                  <pic:spPr bwMode="auto">
                    <a:xfrm>
                      <a:off x="0" y="0"/>
                      <a:ext cx="6268085" cy="66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Pr>
          <w:rFonts w:hint="cs"/>
          <w:rtl/>
        </w:rPr>
        <w:t>יצירת טבלת עזר: (מכילה את שם השופט המלא, ת"ז ,תאריך תחילת העסקה ומחוז)</w:t>
      </w:r>
    </w:p>
    <w:p w:rsidR="00173CA8" w:rsidRPr="00173CA8" w:rsidRDefault="00173CA8" w:rsidP="00173CA8">
      <w:pPr>
        <w:rPr>
          <w:rtl/>
        </w:rPr>
      </w:pPr>
      <w:r>
        <w:rPr>
          <w:noProof/>
        </w:rPr>
        <w:drawing>
          <wp:anchor distT="0" distB="0" distL="114300" distR="114300" simplePos="0" relativeHeight="251751424" behindDoc="0" locked="0" layoutInCell="1" allowOverlap="1">
            <wp:simplePos x="0" y="0"/>
            <wp:positionH relativeFrom="column">
              <wp:posOffset>-486843</wp:posOffset>
            </wp:positionH>
            <wp:positionV relativeFrom="paragraph">
              <wp:posOffset>641608</wp:posOffset>
            </wp:positionV>
            <wp:extent cx="3141497" cy="942975"/>
            <wp:effectExtent l="0" t="0" r="190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800" t="23468" r="62136" b="65826"/>
                    <a:stretch/>
                  </pic:blipFill>
                  <pic:spPr bwMode="auto">
                    <a:xfrm>
                      <a:off x="0" y="0"/>
                      <a:ext cx="3141497"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54D0" w:rsidRDefault="00E253AE" w:rsidP="00E253AE">
      <w:pPr>
        <w:rPr>
          <w:rtl/>
        </w:rPr>
      </w:pPr>
      <w:r>
        <w:rPr>
          <w:noProof/>
        </w:rPr>
        <mc:AlternateContent>
          <mc:Choice Requires="wps">
            <w:drawing>
              <wp:anchor distT="0" distB="0" distL="114300" distR="114300" simplePos="0" relativeHeight="251799552" behindDoc="0" locked="0" layoutInCell="1" allowOverlap="1" wp14:anchorId="6CCDE15B" wp14:editId="314B582B">
                <wp:simplePos x="0" y="0"/>
                <wp:positionH relativeFrom="column">
                  <wp:posOffset>4371975</wp:posOffset>
                </wp:positionH>
                <wp:positionV relativeFrom="paragraph">
                  <wp:posOffset>2676525</wp:posOffset>
                </wp:positionV>
                <wp:extent cx="1466850" cy="276225"/>
                <wp:effectExtent l="0" t="0" r="0" b="9525"/>
                <wp:wrapNone/>
                <wp:docPr id="109" name="Text Box 109"/>
                <wp:cNvGraphicFramePr/>
                <a:graphic xmlns:a="http://schemas.openxmlformats.org/drawingml/2006/main">
                  <a:graphicData uri="http://schemas.microsoft.com/office/word/2010/wordprocessingShape">
                    <wps:wsp>
                      <wps:cNvSpPr txBox="1"/>
                      <wps:spPr>
                        <a:xfrm>
                          <a:off x="0" y="0"/>
                          <a:ext cx="1466850" cy="276225"/>
                        </a:xfrm>
                        <a:prstGeom prst="rect">
                          <a:avLst/>
                        </a:prstGeom>
                        <a:solidFill>
                          <a:schemeClr val="bg1"/>
                        </a:solidFill>
                        <a:ln w="6350">
                          <a:noFill/>
                        </a:ln>
                      </wps:spPr>
                      <wps:txbx>
                        <w:txbxContent>
                          <w:p w:rsidR="0035131E" w:rsidRPr="00E253AE" w:rsidRDefault="0035131E" w:rsidP="00E253AE">
                            <w:pPr>
                              <w:rPr>
                                <w:u w:val="single"/>
                                <w:rtl/>
                              </w:rPr>
                            </w:pPr>
                            <w:r w:rsidRPr="00E253AE">
                              <w:rPr>
                                <w:rFonts w:hint="cs"/>
                                <w:u w:val="single"/>
                                <w:rtl/>
                              </w:rPr>
                              <w:t>התו</w:t>
                            </w:r>
                            <w:r>
                              <w:rPr>
                                <w:rFonts w:hint="cs"/>
                                <w:u w:val="single"/>
                                <w:rtl/>
                              </w:rPr>
                              <w:t>צאות: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CDE15B" id="Text Box 109" o:spid="_x0000_s1058" type="#_x0000_t202" style="position:absolute;left:0;text-align:left;margin-left:344.25pt;margin-top:210.75pt;width:115.5pt;height:21.7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" fillcolor="white [3212]" stroked="f" strokeweight=".5pt">
                <v:textbox>
                  <w:txbxContent>
                    <w:p w:rsidR="0035131E" w:rsidRPr="00E253AE" w:rsidRDefault="0035131E" w:rsidP="00E253AE">
                      <w:pPr>
                        <w:rPr>
                          <w:u w:val="single"/>
                          <w:rtl/>
                        </w:rPr>
                      </w:pPr>
                      <w:r w:rsidRPr="00E253AE">
                        <w:rPr>
                          <w:rFonts w:hint="cs"/>
                          <w:u w:val="single"/>
                          <w:rtl/>
                        </w:rPr>
                        <w:t>התו</w:t>
                      </w:r>
                      <w:r>
                        <w:rPr>
                          <w:rFonts w:hint="cs"/>
                          <w:u w:val="single"/>
                          <w:rtl/>
                        </w:rPr>
                        <w:t>צאות:</w:t>
                      </w:r>
                    </w:p>
                  </w:txbxContent>
                </v:textbox>
              </v:shape>
            </w:pict>
          </mc:Fallback>
        </mc:AlternateContent>
      </w:r>
      <w:r w:rsidR="00D96913">
        <w:rPr>
          <w:noProof/>
          <w:sz w:val="20"/>
          <w:szCs w:val="20"/>
          <w:rtl/>
        </w:rPr>
        <w:drawing>
          <wp:anchor distT="0" distB="0" distL="114300" distR="114300" simplePos="0" relativeHeight="251754496" behindDoc="0" locked="0" layoutInCell="1" allowOverlap="1" wp14:anchorId="404CFF1A" wp14:editId="64E34DE7">
            <wp:simplePos x="0" y="0"/>
            <wp:positionH relativeFrom="margin">
              <wp:posOffset>1415415</wp:posOffset>
            </wp:positionH>
            <wp:positionV relativeFrom="paragraph">
              <wp:posOffset>4549084</wp:posOffset>
            </wp:positionV>
            <wp:extent cx="2019300" cy="200025"/>
            <wp:effectExtent l="0" t="0" r="0" b="9525"/>
            <wp:wrapNone/>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0C3EE6.tmp"/>
                    <pic:cNvPicPr/>
                  </pic:nvPicPr>
                  <pic:blipFill>
                    <a:blip r:embed="rId52">
                      <a:extLst>
                        <a:ext uri="{28A0092B-C50C-407E-A947-70E740481C1C}">
                          <a14:useLocalDpi xmlns:a14="http://schemas.microsoft.com/office/drawing/2010/main" val="0"/>
                        </a:ext>
                      </a:extLst>
                    </a:blip>
                    <a:stretch>
                      <a:fillRect/>
                    </a:stretch>
                  </pic:blipFill>
                  <pic:spPr>
                    <a:xfrm>
                      <a:off x="0" y="0"/>
                      <a:ext cx="2019300" cy="200025"/>
                    </a:xfrm>
                    <a:prstGeom prst="rect">
                      <a:avLst/>
                    </a:prstGeom>
                  </pic:spPr>
                </pic:pic>
              </a:graphicData>
            </a:graphic>
            <wp14:sizeRelV relativeFrom="margin">
              <wp14:pctHeight>0</wp14:pctHeight>
            </wp14:sizeRelV>
          </wp:anchor>
        </w:drawing>
      </w:r>
      <w:r w:rsidR="00D96913">
        <w:rPr>
          <w:noProof/>
          <w:sz w:val="20"/>
          <w:szCs w:val="20"/>
          <w:rtl/>
        </w:rPr>
        <mc:AlternateContent>
          <mc:Choice Requires="wps">
            <w:drawing>
              <wp:anchor distT="0" distB="0" distL="114300" distR="114300" simplePos="0" relativeHeight="251755520" behindDoc="0" locked="0" layoutInCell="1" allowOverlap="1">
                <wp:simplePos x="0" y="0"/>
                <wp:positionH relativeFrom="column">
                  <wp:posOffset>3438525</wp:posOffset>
                </wp:positionH>
                <wp:positionV relativeFrom="paragraph">
                  <wp:posOffset>4517969</wp:posOffset>
                </wp:positionV>
                <wp:extent cx="2277745" cy="27103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277745" cy="271033"/>
                        </a:xfrm>
                        <a:prstGeom prst="rect">
                          <a:avLst/>
                        </a:prstGeom>
                        <a:noFill/>
                        <a:ln w="6350">
                          <a:noFill/>
                        </a:ln>
                      </wps:spPr>
                      <wps:txbx>
                        <w:txbxContent>
                          <w:p w:rsidR="0035131E" w:rsidRPr="00D96913" w:rsidRDefault="0035131E">
                            <w:r w:rsidRPr="00D96913">
                              <w:rPr>
                                <w:rFonts w:hint="cs"/>
                                <w:rtl/>
                              </w:rPr>
                              <w:t>בסוף השאילתה מחקנו את טבלת העזר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59" type="#_x0000_t202" style="position:absolute;left:0;text-align:left;margin-left:270.75pt;margin-top:355.75pt;width:179.35pt;height:2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" filled="f" stroked="f" strokeweight=".5pt">
                <v:textbox>
                  <w:txbxContent>
                    <w:p w:rsidR="0035131E" w:rsidRPr="00D96913" w:rsidRDefault="0035131E">
                      <w:r w:rsidRPr="00D96913">
                        <w:rPr>
                          <w:rFonts w:hint="cs"/>
                          <w:rtl/>
                        </w:rPr>
                        <w:t>בסוף השאילתה מחקנו את טבלת העזר</w:t>
                      </w:r>
                    </w:p>
                  </w:txbxContent>
                </v:textbox>
              </v:shape>
            </w:pict>
          </mc:Fallback>
        </mc:AlternateContent>
      </w:r>
      <w:r w:rsidR="00D96913">
        <w:rPr>
          <w:noProof/>
          <w:sz w:val="20"/>
          <w:szCs w:val="20"/>
          <w:rtl/>
        </w:rPr>
        <w:drawing>
          <wp:anchor distT="0" distB="0" distL="114300" distR="114300" simplePos="0" relativeHeight="251768832" behindDoc="0" locked="0" layoutInCell="1" allowOverlap="1" wp14:anchorId="727CD4D4" wp14:editId="39FDBFED">
            <wp:simplePos x="0" y="0"/>
            <wp:positionH relativeFrom="column">
              <wp:posOffset>189474</wp:posOffset>
            </wp:positionH>
            <wp:positionV relativeFrom="paragraph">
              <wp:posOffset>1251076</wp:posOffset>
            </wp:positionV>
            <wp:extent cx="2019300" cy="200025"/>
            <wp:effectExtent l="0" t="0" r="0" b="9525"/>
            <wp:wrapSquare wrapText="bothSides"/>
            <wp:docPr id="85"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0C3EE6.tmp"/>
                    <pic:cNvPicPr/>
                  </pic:nvPicPr>
                  <pic:blipFill>
                    <a:blip r:embed="rId52">
                      <a:extLst>
                        <a:ext uri="{28A0092B-C50C-407E-A947-70E740481C1C}">
                          <a14:useLocalDpi xmlns:a14="http://schemas.microsoft.com/office/drawing/2010/main" val="0"/>
                        </a:ext>
                      </a:extLst>
                    </a:blip>
                    <a:stretch>
                      <a:fillRect/>
                    </a:stretch>
                  </pic:blipFill>
                  <pic:spPr>
                    <a:xfrm>
                      <a:off x="0" y="0"/>
                      <a:ext cx="2019300" cy="200025"/>
                    </a:xfrm>
                    <a:prstGeom prst="rect">
                      <a:avLst/>
                    </a:prstGeom>
                  </pic:spPr>
                </pic:pic>
              </a:graphicData>
            </a:graphic>
          </wp:anchor>
        </w:drawing>
      </w:r>
      <w:r w:rsidR="00DB1C06">
        <w:rPr>
          <w:noProof/>
        </w:rPr>
        <mc:AlternateContent>
          <mc:Choice Requires="wps">
            <w:drawing>
              <wp:anchor distT="0" distB="0" distL="114300" distR="114300" simplePos="0" relativeHeight="251762688" behindDoc="0" locked="0" layoutInCell="1" allowOverlap="1">
                <wp:simplePos x="0" y="0"/>
                <wp:positionH relativeFrom="column">
                  <wp:posOffset>5051795</wp:posOffset>
                </wp:positionH>
                <wp:positionV relativeFrom="paragraph">
                  <wp:posOffset>505544</wp:posOffset>
                </wp:positionV>
                <wp:extent cx="808474" cy="432080"/>
                <wp:effectExtent l="0" t="0" r="0" b="6350"/>
                <wp:wrapNone/>
                <wp:docPr id="83" name="Text Box 83"/>
                <wp:cNvGraphicFramePr/>
                <a:graphic xmlns:a="http://schemas.openxmlformats.org/drawingml/2006/main">
                  <a:graphicData uri="http://schemas.microsoft.com/office/word/2010/wordprocessingShape">
                    <wps:wsp>
                      <wps:cNvSpPr txBox="1"/>
                      <wps:spPr>
                        <a:xfrm>
                          <a:off x="0" y="0"/>
                          <a:ext cx="808474" cy="432080"/>
                        </a:xfrm>
                        <a:prstGeom prst="rect">
                          <a:avLst/>
                        </a:prstGeom>
                        <a:noFill/>
                        <a:ln w="6350">
                          <a:noFill/>
                        </a:ln>
                      </wps:spPr>
                      <wps:txbx>
                        <w:txbxContent>
                          <w:p w:rsidR="0035131E" w:rsidRPr="00D96913" w:rsidRDefault="0035131E">
                            <w:pPr>
                              <w:rPr>
                                <w:u w:val="single"/>
                              </w:rPr>
                            </w:pPr>
                            <w:r w:rsidRPr="00D96913">
                              <w:rPr>
                                <w:rFonts w:hint="cs"/>
                                <w:u w:val="single"/>
                                <w:rtl/>
                              </w:rPr>
                              <w:t>השאילתה: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3" o:spid="_x0000_s1060" type="#_x0000_t202" style="position:absolute;left:0;text-align:left;margin-left:397.8pt;margin-top:39.8pt;width:63.65pt;height:34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" filled="f" stroked="f" strokeweight=".5pt">
                <v:textbox>
                  <w:txbxContent>
                    <w:p w:rsidR="0035131E" w:rsidRPr="00D96913" w:rsidRDefault="0035131E">
                      <w:pPr>
                        <w:rPr>
                          <w:u w:val="single"/>
                        </w:rPr>
                      </w:pPr>
                      <w:r w:rsidRPr="00D96913">
                        <w:rPr>
                          <w:rFonts w:hint="cs"/>
                          <w:u w:val="single"/>
                          <w:rtl/>
                        </w:rPr>
                        <w:t>השאילתה:</w:t>
                      </w:r>
                    </w:p>
                  </w:txbxContent>
                </v:textbox>
              </v:shape>
            </w:pict>
          </mc:Fallback>
        </mc:AlternateContent>
      </w:r>
      <w:r w:rsidR="00DB1C06">
        <w:rPr>
          <w:noProof/>
        </w:rPr>
        <w:drawing>
          <wp:anchor distT="0" distB="0" distL="114300" distR="114300" simplePos="0" relativeHeight="251752448" behindDoc="0" locked="0" layoutInCell="1" allowOverlap="1">
            <wp:simplePos x="0" y="0"/>
            <wp:positionH relativeFrom="column">
              <wp:posOffset>-500233</wp:posOffset>
            </wp:positionH>
            <wp:positionV relativeFrom="paragraph">
              <wp:posOffset>902594</wp:posOffset>
            </wp:positionV>
            <wp:extent cx="4300220" cy="4933741"/>
            <wp:effectExtent l="0" t="0" r="5080" b="6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1474" t="14002" r="50538" b="28915"/>
                    <a:stretch/>
                  </pic:blipFill>
                  <pic:spPr bwMode="auto">
                    <a:xfrm>
                      <a:off x="0" y="0"/>
                      <a:ext cx="4300220" cy="49337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15BE">
        <w:rPr>
          <w:rtl/>
        </w:rPr>
        <w:t xml:space="preserve"> </w:t>
      </w:r>
      <w:r w:rsidR="005854D0">
        <w:rPr>
          <w:rtl/>
        </w:rPr>
        <w:br w:type="page"/>
      </w:r>
    </w:p>
    <w:p w:rsidR="000D196C" w:rsidRPr="001E6949" w:rsidRDefault="000D196C" w:rsidP="000D196C">
      <w:pPr>
        <w:pStyle w:val="3"/>
        <w:rPr>
          <w:rFonts w:asciiTheme="minorBidi" w:hAnsiTheme="minorBidi" w:cstheme="minorBidi"/>
          <w:color w:val="9CC2E5" w:themeColor="accent1" w:themeTint="99"/>
          <w:sz w:val="28"/>
          <w:szCs w:val="28"/>
          <w:u w:val="single"/>
          <w:rtl/>
        </w:rPr>
      </w:pPr>
      <w:bookmarkStart w:id="17" w:name="_Toc453621522"/>
      <w:r w:rsidRPr="001E6949">
        <w:rPr>
          <w:rFonts w:asciiTheme="minorBidi" w:hAnsiTheme="minorBidi" w:cstheme="minorBidi"/>
          <w:color w:val="9CC2E5" w:themeColor="accent1" w:themeTint="99"/>
          <w:sz w:val="28"/>
          <w:szCs w:val="28"/>
          <w:u w:val="single"/>
          <w:rtl/>
        </w:rPr>
        <w:lastRenderedPageBreak/>
        <w:t>שאילתה 2:</w:t>
      </w:r>
      <w:bookmarkEnd w:id="17"/>
    </w:p>
    <w:p w:rsidR="000D196C" w:rsidRDefault="000D196C" w:rsidP="000D196C">
      <w:pPr>
        <w:rPr>
          <w:rtl/>
        </w:rPr>
      </w:pPr>
      <w:r>
        <w:rPr>
          <w:rFonts w:hint="cs"/>
          <w:rtl/>
        </w:rPr>
        <w:t xml:space="preserve">הארכיונים בבהמ"ש השלום בכל המחוזות עוברים סדור ועדכון מחדש .במסגרת התהליך את כל התיקים שנסגרו עד שנת 2000 ולנאשמים בהם לא נפתחו תיקים נוספים מאוחרים יותר </w:t>
      </w:r>
      <w:r>
        <w:rPr>
          <w:rtl/>
        </w:rPr>
        <w:t>–</w:t>
      </w:r>
      <w:r>
        <w:rPr>
          <w:rFonts w:hint="cs"/>
          <w:rtl/>
        </w:rPr>
        <w:t xml:space="preserve"> מוציאים מהמערכת ומעבירים לגנזך הלאומי.</w:t>
      </w:r>
    </w:p>
    <w:p w:rsidR="000D196C" w:rsidRDefault="000D196C" w:rsidP="000D196C">
      <w:pPr>
        <w:rPr>
          <w:rtl/>
        </w:rPr>
      </w:pPr>
      <w:r>
        <w:rPr>
          <w:rFonts w:hint="cs"/>
          <w:rtl/>
        </w:rPr>
        <w:t>השאילתה מחזירה את מספרי התיקים שמועברים לגנזך הלאומי.</w:t>
      </w:r>
    </w:p>
    <w:p w:rsidR="000D196C" w:rsidRDefault="000D196C" w:rsidP="000D196C">
      <w:r>
        <w:rPr>
          <w:rFonts w:hint="cs"/>
          <w:rtl/>
        </w:rPr>
        <w:t>ניצור טבלת עזר :( מכילה  מס' ת"ז  של השופטים בבימ"ש השלום ברחבי הארץ)</w:t>
      </w:r>
    </w:p>
    <w:p w:rsidR="00323C86" w:rsidRDefault="00323C86" w:rsidP="000D196C">
      <w:r>
        <w:rPr>
          <w:noProof/>
        </w:rPr>
        <w:drawing>
          <wp:anchor distT="0" distB="0" distL="114300" distR="114300" simplePos="0" relativeHeight="251757568" behindDoc="0" locked="0" layoutInCell="1" allowOverlap="1" wp14:anchorId="2CD12BDF" wp14:editId="6F8CD9E2">
            <wp:simplePos x="0" y="0"/>
            <wp:positionH relativeFrom="column">
              <wp:posOffset>-47625</wp:posOffset>
            </wp:positionH>
            <wp:positionV relativeFrom="paragraph">
              <wp:posOffset>228600</wp:posOffset>
            </wp:positionV>
            <wp:extent cx="5010150" cy="1085850"/>
            <wp:effectExtent l="0" t="0" r="0" b="0"/>
            <wp:wrapSquare wrapText="bothSides"/>
            <wp:docPr id="75"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10150" cy="1085850"/>
                    </a:xfrm>
                    <a:prstGeom prst="rect">
                      <a:avLst/>
                    </a:prstGeom>
                  </pic:spPr>
                </pic:pic>
              </a:graphicData>
            </a:graphic>
          </wp:anchor>
        </w:drawing>
      </w:r>
    </w:p>
    <w:p w:rsidR="000D196C" w:rsidRDefault="000D196C" w:rsidP="000D196C">
      <w:pPr>
        <w:bidi w:val="0"/>
        <w:rPr>
          <w:rtl/>
        </w:rPr>
      </w:pPr>
    </w:p>
    <w:p w:rsidR="001A15BE" w:rsidRDefault="001A15BE" w:rsidP="001A15BE">
      <w:pPr>
        <w:bidi w:val="0"/>
        <w:rPr>
          <w:rtl/>
        </w:rPr>
      </w:pPr>
    </w:p>
    <w:p w:rsidR="00323C86" w:rsidRDefault="00323C86" w:rsidP="005854D0">
      <w:pPr>
        <w:bidi w:val="0"/>
        <w:rPr>
          <w:sz w:val="52"/>
          <w:szCs w:val="52"/>
        </w:rPr>
      </w:pPr>
      <w:r>
        <w:rPr>
          <w:noProof/>
        </w:rPr>
        <w:drawing>
          <wp:anchor distT="0" distB="0" distL="114300" distR="114300" simplePos="0" relativeHeight="251758592" behindDoc="0" locked="0" layoutInCell="1" allowOverlap="1">
            <wp:simplePos x="0" y="0"/>
            <wp:positionH relativeFrom="column">
              <wp:posOffset>38100</wp:posOffset>
            </wp:positionH>
            <wp:positionV relativeFrom="paragraph">
              <wp:posOffset>494665</wp:posOffset>
            </wp:positionV>
            <wp:extent cx="1500532" cy="1257234"/>
            <wp:effectExtent l="0" t="0" r="4445" b="63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1180" t="25614" r="73785" b="66887"/>
                    <a:stretch/>
                  </pic:blipFill>
                  <pic:spPr bwMode="auto">
                    <a:xfrm>
                      <a:off x="0" y="0"/>
                      <a:ext cx="1500532" cy="12572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3C86" w:rsidRDefault="00323C86" w:rsidP="00323C86">
      <w:pPr>
        <w:bidi w:val="0"/>
        <w:jc w:val="right"/>
      </w:pPr>
      <w:r>
        <w:br/>
      </w:r>
    </w:p>
    <w:p w:rsidR="00323C86" w:rsidRDefault="00323C86" w:rsidP="00323C86">
      <w:pPr>
        <w:bidi w:val="0"/>
        <w:jc w:val="right"/>
      </w:pPr>
    </w:p>
    <w:p w:rsidR="00323C86" w:rsidRDefault="00323C86" w:rsidP="00323C86">
      <w:pPr>
        <w:bidi w:val="0"/>
        <w:jc w:val="right"/>
      </w:pPr>
    </w:p>
    <w:p w:rsidR="00323C86" w:rsidRDefault="00323C86" w:rsidP="00323C86">
      <w:pPr>
        <w:bidi w:val="0"/>
        <w:jc w:val="right"/>
        <w:rPr>
          <w:rtl/>
        </w:rPr>
      </w:pPr>
      <w:r>
        <w:br/>
      </w:r>
      <w:r>
        <w:rPr>
          <w:rFonts w:hint="cs"/>
          <w:rtl/>
        </w:rPr>
        <w:t>ניצור טבלת עזר נוספת : ( מכילה את פרטי התיקים של ביהמ"ש השלום</w:t>
      </w:r>
      <w:r w:rsidR="00201456">
        <w:rPr>
          <w:rFonts w:hint="cs"/>
          <w:rtl/>
        </w:rPr>
        <w:t>)</w:t>
      </w:r>
    </w:p>
    <w:p w:rsidR="00201456" w:rsidRDefault="00201456" w:rsidP="00201456">
      <w:pPr>
        <w:bidi w:val="0"/>
        <w:jc w:val="right"/>
      </w:pPr>
      <w:r>
        <w:rPr>
          <w:noProof/>
        </w:rPr>
        <w:drawing>
          <wp:anchor distT="0" distB="0" distL="114300" distR="114300" simplePos="0" relativeHeight="251760640" behindDoc="0" locked="0" layoutInCell="1" allowOverlap="1" wp14:anchorId="57AC83E9" wp14:editId="104D6261">
            <wp:simplePos x="0" y="0"/>
            <wp:positionH relativeFrom="margin">
              <wp:align>left</wp:align>
            </wp:positionH>
            <wp:positionV relativeFrom="paragraph">
              <wp:posOffset>145575</wp:posOffset>
            </wp:positionV>
            <wp:extent cx="5076825" cy="876300"/>
            <wp:effectExtent l="0" t="0" r="9525" b="0"/>
            <wp:wrapSquare wrapText="bothSides"/>
            <wp:docPr id="76"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76825" cy="876300"/>
                    </a:xfrm>
                    <a:prstGeom prst="rect">
                      <a:avLst/>
                    </a:prstGeom>
                  </pic:spPr>
                </pic:pic>
              </a:graphicData>
            </a:graphic>
          </wp:anchor>
        </w:drawing>
      </w:r>
    </w:p>
    <w:p w:rsidR="00323C86" w:rsidRDefault="00323C86" w:rsidP="00323C86">
      <w:pPr>
        <w:bidi w:val="0"/>
        <w:jc w:val="right"/>
      </w:pPr>
    </w:p>
    <w:p w:rsidR="00323C86" w:rsidRPr="00323C86" w:rsidRDefault="00323C86" w:rsidP="00323C86">
      <w:pPr>
        <w:bidi w:val="0"/>
        <w:jc w:val="right"/>
        <w:rPr>
          <w:rtl/>
        </w:rPr>
      </w:pPr>
    </w:p>
    <w:p w:rsidR="00323C86" w:rsidRDefault="00201456" w:rsidP="00323C86">
      <w:pPr>
        <w:bidi w:val="0"/>
      </w:pPr>
      <w:r>
        <w:rPr>
          <w:noProof/>
        </w:rPr>
        <w:drawing>
          <wp:anchor distT="0" distB="0" distL="114300" distR="114300" simplePos="0" relativeHeight="251761664" behindDoc="1" locked="0" layoutInCell="1" allowOverlap="1">
            <wp:simplePos x="0" y="0"/>
            <wp:positionH relativeFrom="column">
              <wp:posOffset>127621</wp:posOffset>
            </wp:positionH>
            <wp:positionV relativeFrom="paragraph">
              <wp:posOffset>162092</wp:posOffset>
            </wp:positionV>
            <wp:extent cx="4920921" cy="1143739"/>
            <wp:effectExtent l="0" t="0" r="0" b="0"/>
            <wp:wrapTight wrapText="bothSides">
              <wp:wrapPolygon edited="0">
                <wp:start x="0" y="0"/>
                <wp:lineTo x="0" y="21228"/>
                <wp:lineTo x="21491" y="21228"/>
                <wp:lineTo x="2149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5998" t="24095" r="35624" b="64179"/>
                    <a:stretch/>
                  </pic:blipFill>
                  <pic:spPr bwMode="auto">
                    <a:xfrm>
                      <a:off x="0" y="0"/>
                      <a:ext cx="4920921" cy="11437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3C86" w:rsidRDefault="00323C86" w:rsidP="00323C86">
      <w:pPr>
        <w:bidi w:val="0"/>
        <w:rPr>
          <w:rtl/>
        </w:rPr>
      </w:pPr>
    </w:p>
    <w:p w:rsidR="005854D0" w:rsidRDefault="005854D0" w:rsidP="00614425">
      <w:pPr>
        <w:jc w:val="center"/>
        <w:rPr>
          <w:sz w:val="52"/>
          <w:szCs w:val="52"/>
          <w:rtl/>
        </w:rPr>
      </w:pPr>
    </w:p>
    <w:p w:rsidR="005854D0" w:rsidRDefault="005854D0" w:rsidP="005854D0">
      <w:pPr>
        <w:bidi w:val="0"/>
        <w:rPr>
          <w:rtl/>
        </w:rPr>
      </w:pPr>
      <w:r>
        <w:rPr>
          <w:rtl/>
        </w:rPr>
        <w:br w:type="page"/>
      </w:r>
    </w:p>
    <w:p w:rsidR="00201456" w:rsidRDefault="00201456" w:rsidP="00201456">
      <w:pPr>
        <w:rPr>
          <w:u w:val="single"/>
          <w:rtl/>
        </w:rPr>
      </w:pPr>
      <w:r w:rsidRPr="00201456">
        <w:rPr>
          <w:rFonts w:hint="cs"/>
          <w:u w:val="single"/>
          <w:rtl/>
        </w:rPr>
        <w:lastRenderedPageBreak/>
        <w:t>השאילתה:</w:t>
      </w:r>
    </w:p>
    <w:p w:rsidR="00201456" w:rsidRDefault="00E253AE" w:rsidP="00201456">
      <w:pPr>
        <w:rPr>
          <w:u w:val="single"/>
          <w:rtl/>
        </w:rPr>
      </w:pPr>
      <w:r>
        <w:rPr>
          <w:noProof/>
        </w:rPr>
        <mc:AlternateContent>
          <mc:Choice Requires="wps">
            <w:drawing>
              <wp:anchor distT="0" distB="0" distL="114300" distR="114300" simplePos="0" relativeHeight="251797504" behindDoc="0" locked="0" layoutInCell="1" allowOverlap="1" wp14:anchorId="6CCDE15B" wp14:editId="314B582B">
                <wp:simplePos x="0" y="0"/>
                <wp:positionH relativeFrom="column">
                  <wp:posOffset>4143375</wp:posOffset>
                </wp:positionH>
                <wp:positionV relativeFrom="paragraph">
                  <wp:posOffset>1946275</wp:posOffset>
                </wp:positionV>
                <wp:extent cx="1466850" cy="276225"/>
                <wp:effectExtent l="0" t="0" r="0" b="9525"/>
                <wp:wrapNone/>
                <wp:docPr id="108" name="Text Box 108"/>
                <wp:cNvGraphicFramePr/>
                <a:graphic xmlns:a="http://schemas.openxmlformats.org/drawingml/2006/main">
                  <a:graphicData uri="http://schemas.microsoft.com/office/word/2010/wordprocessingShape">
                    <wps:wsp>
                      <wps:cNvSpPr txBox="1"/>
                      <wps:spPr>
                        <a:xfrm>
                          <a:off x="0" y="0"/>
                          <a:ext cx="1466850" cy="276225"/>
                        </a:xfrm>
                        <a:prstGeom prst="rect">
                          <a:avLst/>
                        </a:prstGeom>
                        <a:solidFill>
                          <a:schemeClr val="bg1"/>
                        </a:solidFill>
                        <a:ln w="6350">
                          <a:noFill/>
                        </a:ln>
                      </wps:spPr>
                      <wps:txbx>
                        <w:txbxContent>
                          <w:p w:rsidR="0035131E" w:rsidRPr="00E253AE" w:rsidRDefault="0035131E" w:rsidP="00E253AE">
                            <w:pPr>
                              <w:rPr>
                                <w:u w:val="single"/>
                                <w:rtl/>
                              </w:rPr>
                            </w:pPr>
                            <w:r w:rsidRPr="00E253AE">
                              <w:rPr>
                                <w:rFonts w:hint="cs"/>
                                <w:u w:val="single"/>
                                <w:rtl/>
                              </w:rPr>
                              <w:t>התו</w:t>
                            </w:r>
                            <w:r>
                              <w:rPr>
                                <w:rFonts w:hint="cs"/>
                                <w:u w:val="single"/>
                                <w:rtl/>
                              </w:rPr>
                              <w:t>צאות: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CDE15B" id="Text Box 108" o:spid="_x0000_s1061" type="#_x0000_t202" style="position:absolute;left:0;text-align:left;margin-left:326.25pt;margin-top:153.25pt;width:115.5pt;height:21.7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" fillcolor="white [3212]" stroked="f" strokeweight=".5pt">
                <v:textbox>
                  <w:txbxContent>
                    <w:p w:rsidR="0035131E" w:rsidRPr="00E253AE" w:rsidRDefault="0035131E" w:rsidP="00E253AE">
                      <w:pPr>
                        <w:rPr>
                          <w:u w:val="single"/>
                          <w:rtl/>
                        </w:rPr>
                      </w:pPr>
                      <w:r w:rsidRPr="00E253AE">
                        <w:rPr>
                          <w:rFonts w:hint="cs"/>
                          <w:u w:val="single"/>
                          <w:rtl/>
                        </w:rPr>
                        <w:t>התו</w:t>
                      </w:r>
                      <w:r>
                        <w:rPr>
                          <w:rFonts w:hint="cs"/>
                          <w:u w:val="single"/>
                          <w:rtl/>
                        </w:rPr>
                        <w:t>צאות:</w:t>
                      </w:r>
                    </w:p>
                  </w:txbxContent>
                </v:textbox>
              </v:shape>
            </w:pict>
          </mc:Fallback>
        </mc:AlternateContent>
      </w:r>
      <w:r w:rsidR="00201456">
        <w:rPr>
          <w:noProof/>
        </w:rPr>
        <w:drawing>
          <wp:inline distT="0" distB="0" distL="0" distR="0" wp14:anchorId="249DCE0E" wp14:editId="584FA8A4">
            <wp:extent cx="4798088" cy="241808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811" t="12712" r="20958" b="48555"/>
                    <a:stretch/>
                  </pic:blipFill>
                  <pic:spPr bwMode="auto">
                    <a:xfrm>
                      <a:off x="0" y="0"/>
                      <a:ext cx="4829221" cy="2433770"/>
                    </a:xfrm>
                    <a:prstGeom prst="rect">
                      <a:avLst/>
                    </a:prstGeom>
                    <a:ln>
                      <a:noFill/>
                    </a:ln>
                    <a:extLst>
                      <a:ext uri="{53640926-AAD7-44D8-BBD7-CCE9431645EC}">
                        <a14:shadowObscured xmlns:a14="http://schemas.microsoft.com/office/drawing/2010/main"/>
                      </a:ext>
                    </a:extLst>
                  </pic:spPr>
                </pic:pic>
              </a:graphicData>
            </a:graphic>
          </wp:inline>
        </w:drawing>
      </w:r>
    </w:p>
    <w:p w:rsidR="00D96913" w:rsidRDefault="00D96913" w:rsidP="00201456">
      <w:pPr>
        <w:rPr>
          <w:rtl/>
        </w:rPr>
      </w:pPr>
      <w:r>
        <w:rPr>
          <w:rFonts w:hint="cs"/>
          <w:noProof/>
          <w:rtl/>
        </w:rPr>
        <w:drawing>
          <wp:anchor distT="0" distB="0" distL="114300" distR="114300" simplePos="0" relativeHeight="251764736" behindDoc="0" locked="0" layoutInCell="1" allowOverlap="1" wp14:anchorId="045C99B8" wp14:editId="6F81D912">
            <wp:simplePos x="0" y="0"/>
            <wp:positionH relativeFrom="column">
              <wp:posOffset>1006726</wp:posOffset>
            </wp:positionH>
            <wp:positionV relativeFrom="paragraph">
              <wp:posOffset>3866</wp:posOffset>
            </wp:positionV>
            <wp:extent cx="2143125" cy="333375"/>
            <wp:effectExtent l="0" t="0" r="9525" b="9525"/>
            <wp:wrapNone/>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0C8685.tmp"/>
                    <pic:cNvPicPr/>
                  </pic:nvPicPr>
                  <pic:blipFill>
                    <a:blip r:embed="rId59">
                      <a:extLst>
                        <a:ext uri="{28A0092B-C50C-407E-A947-70E740481C1C}">
                          <a14:useLocalDpi xmlns:a14="http://schemas.microsoft.com/office/drawing/2010/main" val="0"/>
                        </a:ext>
                      </a:extLst>
                    </a:blip>
                    <a:stretch>
                      <a:fillRect/>
                    </a:stretch>
                  </pic:blipFill>
                  <pic:spPr>
                    <a:xfrm>
                      <a:off x="0" y="0"/>
                      <a:ext cx="2143125" cy="333375"/>
                    </a:xfrm>
                    <a:prstGeom prst="rect">
                      <a:avLst/>
                    </a:prstGeom>
                  </pic:spPr>
                </pic:pic>
              </a:graphicData>
            </a:graphic>
          </wp:anchor>
        </w:drawing>
      </w:r>
      <w:r>
        <w:rPr>
          <w:rFonts w:hint="cs"/>
          <w:rtl/>
        </w:rPr>
        <w:t xml:space="preserve">בסוף השאילתה מחקנו את טבלאות העזר: </w:t>
      </w:r>
    </w:p>
    <w:p w:rsidR="009B3AFB" w:rsidRPr="001E6949" w:rsidRDefault="009B3AFB" w:rsidP="009B3AFB">
      <w:pPr>
        <w:pStyle w:val="3"/>
        <w:rPr>
          <w:rFonts w:asciiTheme="minorBidi" w:hAnsiTheme="minorBidi" w:cstheme="minorBidi"/>
          <w:color w:val="9CC2E5" w:themeColor="accent1" w:themeTint="99"/>
          <w:sz w:val="28"/>
          <w:szCs w:val="28"/>
          <w:u w:val="single"/>
        </w:rPr>
      </w:pPr>
      <w:bookmarkStart w:id="18" w:name="_Toc453621523"/>
      <w:r w:rsidRPr="001E6949">
        <w:rPr>
          <w:rFonts w:asciiTheme="minorBidi" w:hAnsiTheme="minorBidi" w:cstheme="minorBidi"/>
          <w:color w:val="9CC2E5" w:themeColor="accent1" w:themeTint="99"/>
          <w:sz w:val="28"/>
          <w:szCs w:val="28"/>
          <w:u w:val="single"/>
          <w:rtl/>
        </w:rPr>
        <w:t>שאילתה 3:</w:t>
      </w:r>
      <w:bookmarkEnd w:id="18"/>
      <w:r w:rsidRPr="00F37215">
        <w:rPr>
          <w:noProof/>
        </w:rPr>
        <w:t xml:space="preserve"> </w:t>
      </w:r>
    </w:p>
    <w:p w:rsidR="009B3AFB" w:rsidRDefault="009B3AFB" w:rsidP="009B3AFB">
      <w:pPr>
        <w:rPr>
          <w:rtl/>
        </w:rPr>
      </w:pPr>
      <w:r>
        <w:rPr>
          <w:rFonts w:hint="cs"/>
          <w:rtl/>
        </w:rPr>
        <w:t>לרגל יום המשפחה מעוניינת הלשכה המרכזית לסטטיסטיקה לפרסם דו"ח לגבי מצב תיקי האימוץ במדינת ישראל. השאילתה מחזירה עבור כל שנה את מס' התיקים שנסגרו בשנה זו ואת מס' התיקים שנפתחו בשנה זו (שנה שבה לא נפתחו או נסגרו תיקים לא מופיעה בתוצאות השאילתה)</w:t>
      </w:r>
    </w:p>
    <w:p w:rsidR="009B3AFB" w:rsidRDefault="009B3AFB" w:rsidP="009B3AFB">
      <w:pPr>
        <w:rPr>
          <w:rtl/>
        </w:rPr>
      </w:pPr>
      <w:r>
        <w:rPr>
          <w:noProof/>
          <w:rtl/>
        </w:rPr>
        <w:drawing>
          <wp:anchor distT="0" distB="0" distL="114300" distR="114300" simplePos="0" relativeHeight="251770880" behindDoc="0" locked="0" layoutInCell="1" allowOverlap="1" wp14:anchorId="73665ED4" wp14:editId="3950EAFE">
            <wp:simplePos x="0" y="0"/>
            <wp:positionH relativeFrom="column">
              <wp:posOffset>-5715</wp:posOffset>
            </wp:positionH>
            <wp:positionV relativeFrom="paragraph">
              <wp:posOffset>329019</wp:posOffset>
            </wp:positionV>
            <wp:extent cx="5274310" cy="661035"/>
            <wp:effectExtent l="0" t="0" r="2540" b="5715"/>
            <wp:wrapSquare wrapText="bothSides"/>
            <wp:docPr id="87"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0C4DA8.tmp"/>
                    <pic:cNvPicPr/>
                  </pic:nvPicPr>
                  <pic:blipFill>
                    <a:blip r:embed="rId60">
                      <a:extLst>
                        <a:ext uri="{28A0092B-C50C-407E-A947-70E740481C1C}">
                          <a14:useLocalDpi xmlns:a14="http://schemas.microsoft.com/office/drawing/2010/main" val="0"/>
                        </a:ext>
                      </a:extLst>
                    </a:blip>
                    <a:stretch>
                      <a:fillRect/>
                    </a:stretch>
                  </pic:blipFill>
                  <pic:spPr>
                    <a:xfrm>
                      <a:off x="0" y="0"/>
                      <a:ext cx="5274310" cy="661035"/>
                    </a:xfrm>
                    <a:prstGeom prst="rect">
                      <a:avLst/>
                    </a:prstGeom>
                  </pic:spPr>
                </pic:pic>
              </a:graphicData>
            </a:graphic>
          </wp:anchor>
        </w:drawing>
      </w:r>
      <w:r>
        <w:rPr>
          <w:rFonts w:hint="cs"/>
          <w:rtl/>
        </w:rPr>
        <w:t>ניצור טבלת  עזר המכילה את השנה ומסי התיקים שנפתחו בה:</w:t>
      </w:r>
    </w:p>
    <w:p w:rsidR="009B3AFB" w:rsidRDefault="009B3AFB" w:rsidP="009B3AFB"/>
    <w:p w:rsidR="009B3AFB" w:rsidRDefault="009B3AFB" w:rsidP="009B3AFB">
      <w:r>
        <w:rPr>
          <w:noProof/>
        </w:rPr>
        <w:drawing>
          <wp:anchor distT="0" distB="0" distL="114300" distR="114300" simplePos="0" relativeHeight="251771904" behindDoc="0" locked="0" layoutInCell="1" allowOverlap="1" wp14:anchorId="7053F567" wp14:editId="5FFA562B">
            <wp:simplePos x="0" y="0"/>
            <wp:positionH relativeFrom="margin">
              <wp:align>left</wp:align>
            </wp:positionH>
            <wp:positionV relativeFrom="paragraph">
              <wp:posOffset>4445</wp:posOffset>
            </wp:positionV>
            <wp:extent cx="2488947" cy="600075"/>
            <wp:effectExtent l="0" t="0" r="698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4479" t="35618" r="62847" b="58950"/>
                    <a:stretch/>
                  </pic:blipFill>
                  <pic:spPr bwMode="auto">
                    <a:xfrm>
                      <a:off x="0" y="0"/>
                      <a:ext cx="2488947" cy="600075"/>
                    </a:xfrm>
                    <a:prstGeom prst="rect">
                      <a:avLst/>
                    </a:prstGeom>
                    <a:ln>
                      <a:noFill/>
                    </a:ln>
                    <a:extLst>
                      <a:ext uri="{53640926-AAD7-44D8-BBD7-CCE9431645EC}">
                        <a14:shadowObscured xmlns:a14="http://schemas.microsoft.com/office/drawing/2010/main"/>
                      </a:ext>
                    </a:extLst>
                  </pic:spPr>
                </pic:pic>
              </a:graphicData>
            </a:graphic>
          </wp:anchor>
        </w:drawing>
      </w:r>
    </w:p>
    <w:p w:rsidR="009B3AFB" w:rsidRDefault="009B3AFB" w:rsidP="009B3AFB"/>
    <w:p w:rsidR="009B3AFB" w:rsidRDefault="009B3AFB" w:rsidP="009B3AFB"/>
    <w:p w:rsidR="009B3AFB" w:rsidRDefault="009B3AFB" w:rsidP="009B3AFB">
      <w:r>
        <w:rPr>
          <w:noProof/>
        </w:rPr>
        <w:drawing>
          <wp:anchor distT="0" distB="0" distL="114300" distR="114300" simplePos="0" relativeHeight="251772928" behindDoc="0" locked="0" layoutInCell="1" allowOverlap="1" wp14:anchorId="21C8A33D" wp14:editId="292B190D">
            <wp:simplePos x="0" y="0"/>
            <wp:positionH relativeFrom="margin">
              <wp:align>left</wp:align>
            </wp:positionH>
            <wp:positionV relativeFrom="paragraph">
              <wp:posOffset>171052</wp:posOffset>
            </wp:positionV>
            <wp:extent cx="6254949" cy="75247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8402" t="21605" r="35416" b="68519"/>
                    <a:stretch/>
                  </pic:blipFill>
                  <pic:spPr bwMode="auto">
                    <a:xfrm>
                      <a:off x="0" y="0"/>
                      <a:ext cx="6254949" cy="75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ניצור טבלת עזר נוספת המכילה את השנה ומסי התיקים שנסגרו בה:</w:t>
      </w:r>
    </w:p>
    <w:p w:rsidR="009B3AFB" w:rsidRDefault="009B3AFB" w:rsidP="009B3AFB"/>
    <w:p w:rsidR="009B3AFB" w:rsidRDefault="009B3AFB" w:rsidP="009B3AFB"/>
    <w:p w:rsidR="009B3AFB" w:rsidRDefault="009B3AFB" w:rsidP="009B3AFB"/>
    <w:p w:rsidR="009B3AFB" w:rsidRDefault="009B3AFB" w:rsidP="009B3AFB">
      <w:r>
        <w:rPr>
          <w:noProof/>
        </w:rPr>
        <w:drawing>
          <wp:anchor distT="0" distB="0" distL="114300" distR="114300" simplePos="0" relativeHeight="251774976" behindDoc="0" locked="0" layoutInCell="1" allowOverlap="1" wp14:anchorId="756CE2E8" wp14:editId="6D49E0A7">
            <wp:simplePos x="0" y="0"/>
            <wp:positionH relativeFrom="margin">
              <wp:align>left</wp:align>
            </wp:positionH>
            <wp:positionV relativeFrom="paragraph">
              <wp:posOffset>75565</wp:posOffset>
            </wp:positionV>
            <wp:extent cx="2488947" cy="600075"/>
            <wp:effectExtent l="0" t="0" r="698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4479" t="35618" r="62847" b="58950"/>
                    <a:stretch/>
                  </pic:blipFill>
                  <pic:spPr bwMode="auto">
                    <a:xfrm>
                      <a:off x="0" y="0"/>
                      <a:ext cx="2488947" cy="600075"/>
                    </a:xfrm>
                    <a:prstGeom prst="rect">
                      <a:avLst/>
                    </a:prstGeom>
                    <a:ln>
                      <a:noFill/>
                    </a:ln>
                    <a:extLst>
                      <a:ext uri="{53640926-AAD7-44D8-BBD7-CCE9431645EC}">
                        <a14:shadowObscured xmlns:a14="http://schemas.microsoft.com/office/drawing/2010/main"/>
                      </a:ext>
                    </a:extLst>
                  </pic:spPr>
                </pic:pic>
              </a:graphicData>
            </a:graphic>
          </wp:anchor>
        </w:drawing>
      </w:r>
    </w:p>
    <w:p w:rsidR="009B3AFB" w:rsidRDefault="009B3AFB" w:rsidP="009B3AFB"/>
    <w:p w:rsidR="009B3AFB" w:rsidRDefault="009B3AFB" w:rsidP="009B3AFB"/>
    <w:p w:rsidR="009B3AFB" w:rsidRDefault="009B3AFB" w:rsidP="009B3AFB"/>
    <w:p w:rsidR="009B3AFB" w:rsidRDefault="009B3AFB" w:rsidP="009B3AFB">
      <w:r>
        <w:rPr>
          <w:rFonts w:hint="cs"/>
          <w:rtl/>
        </w:rPr>
        <w:lastRenderedPageBreak/>
        <w:t>ניצור טבלת עזר נוספת שמכילה את רשימת השנים בהן נפתחו או נסגרו תיקי אימוץ :</w:t>
      </w:r>
    </w:p>
    <w:p w:rsidR="009B3AFB" w:rsidRDefault="009B3AFB" w:rsidP="009B3AFB">
      <w:r>
        <w:rPr>
          <w:noProof/>
        </w:rPr>
        <w:drawing>
          <wp:anchor distT="0" distB="0" distL="114300" distR="114300" simplePos="0" relativeHeight="251773952" behindDoc="0" locked="0" layoutInCell="1" allowOverlap="1" wp14:anchorId="463C68F8" wp14:editId="1693C724">
            <wp:simplePos x="0" y="0"/>
            <wp:positionH relativeFrom="margin">
              <wp:align>left</wp:align>
            </wp:positionH>
            <wp:positionV relativeFrom="paragraph">
              <wp:posOffset>36195</wp:posOffset>
            </wp:positionV>
            <wp:extent cx="2095500" cy="1275522"/>
            <wp:effectExtent l="0" t="0" r="0" b="127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2049" t="20678" r="65972" b="66358"/>
                    <a:stretch/>
                  </pic:blipFill>
                  <pic:spPr bwMode="auto">
                    <a:xfrm>
                      <a:off x="0" y="0"/>
                      <a:ext cx="2095500" cy="1275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3AFB" w:rsidRDefault="009B3AFB" w:rsidP="009B3AFB"/>
    <w:p w:rsidR="009B3AFB" w:rsidRDefault="009B3AFB" w:rsidP="009B3AFB"/>
    <w:p w:rsidR="009B3AFB" w:rsidRDefault="009B3AFB" w:rsidP="009B3AFB"/>
    <w:p w:rsidR="009B3AFB" w:rsidRDefault="009B3AFB" w:rsidP="009B3AFB"/>
    <w:p w:rsidR="009B3AFB" w:rsidRDefault="009B3AFB" w:rsidP="009B3AFB">
      <w:r>
        <w:rPr>
          <w:noProof/>
        </w:rPr>
        <w:drawing>
          <wp:anchor distT="0" distB="0" distL="114300" distR="114300" simplePos="0" relativeHeight="251776000" behindDoc="0" locked="0" layoutInCell="1" allowOverlap="1" wp14:anchorId="3E4B69C6" wp14:editId="6E25A585">
            <wp:simplePos x="0" y="0"/>
            <wp:positionH relativeFrom="margin">
              <wp:align>left</wp:align>
            </wp:positionH>
            <wp:positionV relativeFrom="paragraph">
              <wp:posOffset>76200</wp:posOffset>
            </wp:positionV>
            <wp:extent cx="866197" cy="948683"/>
            <wp:effectExtent l="0" t="0" r="0" b="44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3329" t="32192" r="73245" b="61137"/>
                    <a:stretch/>
                  </pic:blipFill>
                  <pic:spPr bwMode="auto">
                    <a:xfrm>
                      <a:off x="0" y="0"/>
                      <a:ext cx="866197" cy="948683"/>
                    </a:xfrm>
                    <a:prstGeom prst="rect">
                      <a:avLst/>
                    </a:prstGeom>
                    <a:ln>
                      <a:noFill/>
                    </a:ln>
                    <a:extLst>
                      <a:ext uri="{53640926-AAD7-44D8-BBD7-CCE9431645EC}">
                        <a14:shadowObscured xmlns:a14="http://schemas.microsoft.com/office/drawing/2010/main"/>
                      </a:ext>
                    </a:extLst>
                  </pic:spPr>
                </pic:pic>
              </a:graphicData>
            </a:graphic>
          </wp:anchor>
        </w:drawing>
      </w:r>
    </w:p>
    <w:p w:rsidR="009B3AFB" w:rsidRDefault="009B3AFB" w:rsidP="009B3AFB">
      <w:pPr>
        <w:rPr>
          <w:u w:val="single"/>
        </w:rPr>
      </w:pPr>
      <w:r>
        <w:rPr>
          <w:noProof/>
        </w:rPr>
        <w:drawing>
          <wp:anchor distT="0" distB="0" distL="114300" distR="114300" simplePos="0" relativeHeight="251777024" behindDoc="0" locked="0" layoutInCell="1" allowOverlap="1" wp14:anchorId="354BE24B" wp14:editId="3B351E34">
            <wp:simplePos x="0" y="0"/>
            <wp:positionH relativeFrom="margin">
              <wp:align>left</wp:align>
            </wp:positionH>
            <wp:positionV relativeFrom="paragraph">
              <wp:posOffset>259281</wp:posOffset>
            </wp:positionV>
            <wp:extent cx="6256655" cy="3368842"/>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1940" t="20676" r="45159" b="48792"/>
                    <a:stretch/>
                  </pic:blipFill>
                  <pic:spPr bwMode="auto">
                    <a:xfrm>
                      <a:off x="0" y="0"/>
                      <a:ext cx="6256655" cy="336884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73865">
        <w:rPr>
          <w:rFonts w:hint="cs"/>
          <w:u w:val="single"/>
          <w:rtl/>
        </w:rPr>
        <w:t>השאילתה:</w:t>
      </w:r>
    </w:p>
    <w:p w:rsidR="009B3AFB" w:rsidRDefault="009B3AFB" w:rsidP="009B3AFB"/>
    <w:p w:rsidR="009B3AFB" w:rsidRDefault="009B3AFB" w:rsidP="009B3AFB"/>
    <w:p w:rsidR="009B3AFB" w:rsidRDefault="009B3AFB" w:rsidP="009B3AFB"/>
    <w:p w:rsidR="009B3AFB" w:rsidRDefault="009B3AFB" w:rsidP="009B3AFB"/>
    <w:p w:rsidR="009B3AFB" w:rsidRDefault="009B3AFB" w:rsidP="009B3AFB"/>
    <w:p w:rsidR="009B3AFB" w:rsidRDefault="009B3AFB" w:rsidP="009B3AFB"/>
    <w:p w:rsidR="009B3AFB" w:rsidRDefault="009B3AFB" w:rsidP="009B3AFB"/>
    <w:p w:rsidR="009B3AFB" w:rsidRDefault="009B3AFB" w:rsidP="009B3AFB"/>
    <w:p w:rsidR="009B3AFB" w:rsidRDefault="009B3AFB" w:rsidP="009B3AFB"/>
    <w:p w:rsidR="009B3AFB" w:rsidRDefault="009B3AFB" w:rsidP="009B3AFB"/>
    <w:p w:rsidR="009B3AFB" w:rsidRDefault="009B3AFB" w:rsidP="009B3AFB"/>
    <w:p w:rsidR="009B3AFB" w:rsidRDefault="009B3AFB" w:rsidP="009B3AFB"/>
    <w:p w:rsidR="009B3AFB" w:rsidRPr="00773865" w:rsidRDefault="009B3AFB" w:rsidP="009B3AFB">
      <w:pPr>
        <w:rPr>
          <w:u w:val="single"/>
          <w:rtl/>
        </w:rPr>
      </w:pPr>
      <w:r>
        <w:rPr>
          <w:noProof/>
        </w:rPr>
        <w:drawing>
          <wp:anchor distT="0" distB="0" distL="114300" distR="114300" simplePos="0" relativeHeight="251778048" behindDoc="0" locked="0" layoutInCell="1" allowOverlap="1" wp14:anchorId="7FD48B40" wp14:editId="17EF18B4">
            <wp:simplePos x="0" y="0"/>
            <wp:positionH relativeFrom="margin">
              <wp:align>left</wp:align>
            </wp:positionH>
            <wp:positionV relativeFrom="paragraph">
              <wp:posOffset>11430</wp:posOffset>
            </wp:positionV>
            <wp:extent cx="3168015" cy="1407795"/>
            <wp:effectExtent l="0" t="0" r="0" b="190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2736" t="46619" r="50978" b="32603"/>
                    <a:stretch/>
                  </pic:blipFill>
                  <pic:spPr bwMode="auto">
                    <a:xfrm>
                      <a:off x="0" y="0"/>
                      <a:ext cx="3168015" cy="1407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3865">
        <w:rPr>
          <w:rFonts w:hint="cs"/>
          <w:u w:val="single"/>
          <w:rtl/>
        </w:rPr>
        <w:t>התוצאות:</w:t>
      </w:r>
    </w:p>
    <w:p w:rsidR="009B3AFB" w:rsidRDefault="009B3AFB" w:rsidP="009B3AFB"/>
    <w:p w:rsidR="009B3AFB" w:rsidRDefault="009B3AFB" w:rsidP="009B3AFB"/>
    <w:p w:rsidR="009B3AFB" w:rsidRDefault="009B3AFB" w:rsidP="009B3AFB"/>
    <w:p w:rsidR="009B3AFB" w:rsidRDefault="009B3AFB" w:rsidP="009B3AFB"/>
    <w:p w:rsidR="009B3AFB" w:rsidRDefault="009B3AFB" w:rsidP="009B3AFB">
      <w:r>
        <w:rPr>
          <w:rFonts w:hint="cs"/>
          <w:rtl/>
        </w:rPr>
        <w:t>בסוף השאילתה מחקנו את טבלאות העזר:</w:t>
      </w:r>
    </w:p>
    <w:p w:rsidR="009B3AFB" w:rsidRDefault="009B3AFB" w:rsidP="009B3AFB">
      <w:r>
        <w:rPr>
          <w:noProof/>
        </w:rPr>
        <w:drawing>
          <wp:anchor distT="0" distB="0" distL="114300" distR="114300" simplePos="0" relativeHeight="251779072" behindDoc="0" locked="0" layoutInCell="1" allowOverlap="1" wp14:anchorId="4A936E02" wp14:editId="14F01A8C">
            <wp:simplePos x="0" y="0"/>
            <wp:positionH relativeFrom="margin">
              <wp:align>left</wp:align>
            </wp:positionH>
            <wp:positionV relativeFrom="paragraph">
              <wp:posOffset>208748</wp:posOffset>
            </wp:positionV>
            <wp:extent cx="2454442" cy="610854"/>
            <wp:effectExtent l="0" t="0" r="317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2594" t="21567" r="65351" b="73099"/>
                    <a:stretch/>
                  </pic:blipFill>
                  <pic:spPr bwMode="auto">
                    <a:xfrm>
                      <a:off x="0" y="0"/>
                      <a:ext cx="2454442" cy="6108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3AFB" w:rsidRDefault="009B3AFB" w:rsidP="009B3AFB"/>
    <w:p w:rsidR="009B3AFB" w:rsidRDefault="009B3AFB" w:rsidP="009B3AFB"/>
    <w:p w:rsidR="009B3AFB" w:rsidRPr="001E6949" w:rsidRDefault="009B3AFB" w:rsidP="009B3AFB">
      <w:pPr>
        <w:pStyle w:val="3"/>
        <w:rPr>
          <w:rFonts w:asciiTheme="minorBidi" w:hAnsiTheme="minorBidi" w:cstheme="minorBidi"/>
          <w:color w:val="9CC2E5" w:themeColor="accent1" w:themeTint="99"/>
          <w:sz w:val="28"/>
          <w:szCs w:val="28"/>
          <w:u w:val="single"/>
          <w:rtl/>
        </w:rPr>
      </w:pPr>
      <w:bookmarkStart w:id="19" w:name="_Toc453621524"/>
      <w:r w:rsidRPr="001E6949">
        <w:rPr>
          <w:rFonts w:asciiTheme="minorBidi" w:hAnsiTheme="minorBidi" w:cstheme="minorBidi"/>
          <w:color w:val="9CC2E5" w:themeColor="accent1" w:themeTint="99"/>
          <w:sz w:val="28"/>
          <w:szCs w:val="28"/>
          <w:u w:val="single"/>
          <w:rtl/>
        </w:rPr>
        <w:lastRenderedPageBreak/>
        <w:t>שאילתה 4:</w:t>
      </w:r>
      <w:bookmarkEnd w:id="19"/>
    </w:p>
    <w:p w:rsidR="009B3AFB" w:rsidRDefault="009B3AFB" w:rsidP="009B3AFB">
      <w:pPr>
        <w:rPr>
          <w:rtl/>
        </w:rPr>
      </w:pPr>
      <w:r>
        <w:rPr>
          <w:rFonts w:hint="cs"/>
          <w:rtl/>
        </w:rPr>
        <w:t xml:space="preserve">עקב פרסומים בעיתונות הטוענים שמסי התיקים הפליליים הגבוה ביותר בארץ הוא במחוז חיפה ,מעוניינת עיריית חיפה בדו"ח נתונים מדויק שיסיר את החרפה מעל המחוז וימפה את מס' התיקים הפליליים במחוזות השונים.                                                                                                 השאילתה תחזיר לכל מחוז </w:t>
      </w:r>
      <w:r>
        <w:rPr>
          <w:rtl/>
        </w:rPr>
        <w:t>–</w:t>
      </w:r>
      <w:r>
        <w:rPr>
          <w:rFonts w:hint="cs"/>
          <w:rtl/>
        </w:rPr>
        <w:t xml:space="preserve"> את שמו ומס' התיקים הפליליים שנפתחו בו בשנת 2015.</w:t>
      </w:r>
    </w:p>
    <w:p w:rsidR="009B3AFB" w:rsidRDefault="009B3AFB" w:rsidP="009B3AFB">
      <w:pPr>
        <w:rPr>
          <w:u w:val="single"/>
          <w:rtl/>
        </w:rPr>
      </w:pPr>
      <w:r>
        <w:rPr>
          <w:noProof/>
        </w:rPr>
        <w:drawing>
          <wp:anchor distT="0" distB="0" distL="114300" distR="114300" simplePos="0" relativeHeight="251780096" behindDoc="0" locked="0" layoutInCell="1" allowOverlap="1" wp14:anchorId="5A371BD7" wp14:editId="0F33DCAD">
            <wp:simplePos x="0" y="0"/>
            <wp:positionH relativeFrom="margin">
              <wp:align>center</wp:align>
            </wp:positionH>
            <wp:positionV relativeFrom="paragraph">
              <wp:posOffset>316865</wp:posOffset>
            </wp:positionV>
            <wp:extent cx="6640830" cy="1744345"/>
            <wp:effectExtent l="0" t="0" r="7620" b="825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2181" t="21307" r="35714" b="59031"/>
                    <a:stretch/>
                  </pic:blipFill>
                  <pic:spPr bwMode="auto">
                    <a:xfrm>
                      <a:off x="0" y="0"/>
                      <a:ext cx="6640830" cy="174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73865">
        <w:rPr>
          <w:rFonts w:hint="cs"/>
          <w:u w:val="single"/>
          <w:rtl/>
        </w:rPr>
        <w:t>השאילתה:</w:t>
      </w: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r>
        <w:rPr>
          <w:noProof/>
        </w:rPr>
        <w:drawing>
          <wp:anchor distT="0" distB="0" distL="114300" distR="114300" simplePos="0" relativeHeight="251781120" behindDoc="0" locked="0" layoutInCell="1" allowOverlap="1" wp14:anchorId="53A59CF5" wp14:editId="1383411E">
            <wp:simplePos x="0" y="0"/>
            <wp:positionH relativeFrom="column">
              <wp:posOffset>-611372</wp:posOffset>
            </wp:positionH>
            <wp:positionV relativeFrom="paragraph">
              <wp:posOffset>220714</wp:posOffset>
            </wp:positionV>
            <wp:extent cx="3826640" cy="2286000"/>
            <wp:effectExtent l="0" t="0" r="254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3068" t="46961" r="51040" b="31010"/>
                    <a:stretch/>
                  </pic:blipFill>
                  <pic:spPr bwMode="auto">
                    <a:xfrm>
                      <a:off x="0" y="0"/>
                      <a:ext cx="3892428" cy="23253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u w:val="single"/>
          <w:rtl/>
        </w:rPr>
        <w:t>התוצאות:</w:t>
      </w: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D96913" w:rsidRPr="00201456" w:rsidRDefault="00D96913" w:rsidP="00201456">
      <w:pPr>
        <w:rPr>
          <w:u w:val="single"/>
          <w:rtl/>
        </w:rPr>
      </w:pPr>
    </w:p>
    <w:p w:rsidR="00D96913" w:rsidRPr="001E6949" w:rsidRDefault="00D96913" w:rsidP="00D96913">
      <w:pPr>
        <w:pStyle w:val="3"/>
        <w:rPr>
          <w:rFonts w:asciiTheme="minorBidi" w:hAnsiTheme="minorBidi" w:cstheme="minorBidi"/>
          <w:color w:val="9CC2E5" w:themeColor="accent1" w:themeTint="99"/>
          <w:sz w:val="28"/>
          <w:szCs w:val="28"/>
          <w:u w:val="single"/>
          <w:rtl/>
        </w:rPr>
      </w:pPr>
      <w:bookmarkStart w:id="20" w:name="_Toc453621525"/>
      <w:bookmarkStart w:id="21" w:name="_Toc453621526"/>
      <w:r w:rsidRPr="001E6949">
        <w:rPr>
          <w:rFonts w:asciiTheme="minorBidi" w:hAnsiTheme="minorBidi" w:cstheme="minorBidi"/>
          <w:color w:val="9CC2E5" w:themeColor="accent1" w:themeTint="99"/>
          <w:sz w:val="28"/>
          <w:szCs w:val="28"/>
          <w:u w:val="single"/>
          <w:rtl/>
        </w:rPr>
        <w:t>שאילתה 5:</w:t>
      </w:r>
      <w:bookmarkEnd w:id="20"/>
    </w:p>
    <w:p w:rsidR="00D96913" w:rsidRDefault="00D96913" w:rsidP="00D96913">
      <w:pPr>
        <w:rPr>
          <w:rtl/>
        </w:rPr>
      </w:pPr>
      <w:r>
        <w:rPr>
          <w:rFonts w:hint="cs"/>
          <w:rtl/>
        </w:rPr>
        <w:t>מערכת ביהמ"ש מעוניינת לעודד את השופטים בסגירת תיקים עקב העומס הרב במערכת ולכן הוכרזה  תחרות כך שהשופט\ים  שסגר\ו את התיקים במשך החודש הנוכחי יזכה \ו בפרס יוקרתי (נכון לחודש מאי 2017) .                                                                                                                      השאילתה תחזיר את פרטי השופט: שם מלא , ת"ז ,מס' תיקים שסגר , פרטי בימ"ש : מחוז, סוג.</w:t>
      </w:r>
    </w:p>
    <w:p w:rsidR="00D96913" w:rsidRDefault="00D96913" w:rsidP="00D96913">
      <w:pPr>
        <w:rPr>
          <w:color w:val="9CC2E5" w:themeColor="accent1" w:themeTint="99"/>
          <w:sz w:val="28"/>
          <w:szCs w:val="28"/>
          <w:u w:val="single"/>
          <w:rtl/>
        </w:rPr>
      </w:pPr>
      <w:r>
        <w:rPr>
          <w:noProof/>
        </w:rPr>
        <w:lastRenderedPageBreak/>
        <w:drawing>
          <wp:inline distT="0" distB="0" distL="0" distR="0" wp14:anchorId="0836DD91" wp14:editId="19E636E6">
            <wp:extent cx="5948202" cy="23864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448" t="9936" r="6959" b="48986"/>
                    <a:stretch/>
                  </pic:blipFill>
                  <pic:spPr bwMode="auto">
                    <a:xfrm>
                      <a:off x="0" y="0"/>
                      <a:ext cx="6006614" cy="2409920"/>
                    </a:xfrm>
                    <a:prstGeom prst="rect">
                      <a:avLst/>
                    </a:prstGeom>
                    <a:ln>
                      <a:noFill/>
                    </a:ln>
                    <a:extLst>
                      <a:ext uri="{53640926-AAD7-44D8-BBD7-CCE9431645EC}">
                        <a14:shadowObscured xmlns:a14="http://schemas.microsoft.com/office/drawing/2010/main"/>
                      </a:ext>
                    </a:extLst>
                  </pic:spPr>
                </pic:pic>
              </a:graphicData>
            </a:graphic>
          </wp:inline>
        </w:drawing>
      </w:r>
    </w:p>
    <w:p w:rsidR="00837763" w:rsidRPr="001E6949" w:rsidRDefault="00837763" w:rsidP="00837763">
      <w:pPr>
        <w:pStyle w:val="3"/>
        <w:rPr>
          <w:rFonts w:asciiTheme="minorBidi" w:hAnsiTheme="minorBidi" w:cstheme="minorBidi"/>
          <w:color w:val="9CC2E5" w:themeColor="accent1" w:themeTint="99"/>
          <w:sz w:val="28"/>
          <w:szCs w:val="28"/>
          <w:u w:val="single"/>
          <w:rtl/>
        </w:rPr>
      </w:pPr>
      <w:r w:rsidRPr="001E6949">
        <w:rPr>
          <w:rFonts w:asciiTheme="minorBidi" w:hAnsiTheme="minorBidi" w:cstheme="minorBidi"/>
          <w:color w:val="9CC2E5" w:themeColor="accent1" w:themeTint="99"/>
          <w:sz w:val="28"/>
          <w:szCs w:val="28"/>
          <w:u w:val="single"/>
          <w:rtl/>
        </w:rPr>
        <w:t>שאילתה 6:</w:t>
      </w:r>
      <w:bookmarkEnd w:id="21"/>
    </w:p>
    <w:p w:rsidR="00837763" w:rsidRDefault="00837763" w:rsidP="00837763">
      <w:r>
        <w:rPr>
          <w:rFonts w:hint="cs"/>
          <w:rtl/>
        </w:rPr>
        <w:t xml:space="preserve">6. מנכ"ל חברת הביטוח "בטוחים בע"מ" בעל ת"ז 84001 חשוד במעילה כספית חמורה, במסגרת החקירות הנערכות נגדו  האגף להונאה במשטרת ישראל מעוניין לבדוק האם  הינו בעל תיקים  קודמים שהסתיימו בהרשעה .                                                                                                                     במקרה וישנו\ם תיק\ים כנ"ל השאילתה תחזיר את מס' התיק , סוג התיק ותאריך סגירה. </w:t>
      </w:r>
    </w:p>
    <w:p w:rsidR="00837763" w:rsidRDefault="00E253AE" w:rsidP="00837763">
      <w:pPr>
        <w:rPr>
          <w:u w:val="single"/>
          <w:rtl/>
        </w:rPr>
      </w:pPr>
      <w:r>
        <w:rPr>
          <w:noProof/>
        </w:rPr>
        <mc:AlternateContent>
          <mc:Choice Requires="wps">
            <w:drawing>
              <wp:anchor distT="0" distB="0" distL="114300" distR="114300" simplePos="0" relativeHeight="251795456" behindDoc="0" locked="0" layoutInCell="1" allowOverlap="1" wp14:anchorId="6CCDE15B" wp14:editId="314B582B">
                <wp:simplePos x="0" y="0"/>
                <wp:positionH relativeFrom="column">
                  <wp:posOffset>3819525</wp:posOffset>
                </wp:positionH>
                <wp:positionV relativeFrom="paragraph">
                  <wp:posOffset>2453640</wp:posOffset>
                </wp:positionV>
                <wp:extent cx="1428750" cy="276225"/>
                <wp:effectExtent l="0" t="0" r="0" b="9525"/>
                <wp:wrapNone/>
                <wp:docPr id="107" name="Text Box 107"/>
                <wp:cNvGraphicFramePr/>
                <a:graphic xmlns:a="http://schemas.openxmlformats.org/drawingml/2006/main">
                  <a:graphicData uri="http://schemas.microsoft.com/office/word/2010/wordprocessingShape">
                    <wps:wsp>
                      <wps:cNvSpPr txBox="1"/>
                      <wps:spPr>
                        <a:xfrm>
                          <a:off x="0" y="0"/>
                          <a:ext cx="1428750" cy="276225"/>
                        </a:xfrm>
                        <a:prstGeom prst="rect">
                          <a:avLst/>
                        </a:prstGeom>
                        <a:solidFill>
                          <a:schemeClr val="bg1"/>
                        </a:solidFill>
                        <a:ln w="6350">
                          <a:noFill/>
                        </a:ln>
                      </wps:spPr>
                      <wps:txbx>
                        <w:txbxContent>
                          <w:p w:rsidR="0035131E" w:rsidRPr="00E253AE" w:rsidRDefault="0035131E" w:rsidP="00E253AE">
                            <w:pPr>
                              <w:rPr>
                                <w:u w:val="single"/>
                                <w:rtl/>
                              </w:rPr>
                            </w:pPr>
                            <w:r w:rsidRPr="00E253AE">
                              <w:rPr>
                                <w:rFonts w:hint="cs"/>
                                <w:u w:val="single"/>
                                <w:rtl/>
                              </w:rPr>
                              <w:t>התו</w:t>
                            </w:r>
                            <w:r>
                              <w:rPr>
                                <w:rFonts w:hint="cs"/>
                                <w:u w:val="single"/>
                                <w:rtl/>
                              </w:rPr>
                              <w:t>צאות</w:t>
                            </w:r>
                            <w:r w:rsidRPr="00E253AE">
                              <w:rPr>
                                <w:rFonts w:hint="cs"/>
                                <w:b/>
                                <w:bCs/>
                                <w:u w:val="single"/>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CDE15B" id="Text Box 107" o:spid="_x0000_s1062" type="#_x0000_t202" style="position:absolute;left:0;text-align:left;margin-left:300.75pt;margin-top:193.2pt;width:112.5pt;height:21.7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" fillcolor="white [3212]" stroked="f" strokeweight=".5pt">
                <v:textbox>
                  <w:txbxContent>
                    <w:p w:rsidR="0035131E" w:rsidRPr="00E253AE" w:rsidRDefault="0035131E" w:rsidP="00E253AE">
                      <w:pPr>
                        <w:rPr>
                          <w:u w:val="single"/>
                          <w:rtl/>
                        </w:rPr>
                      </w:pPr>
                      <w:r w:rsidRPr="00E253AE">
                        <w:rPr>
                          <w:rFonts w:hint="cs"/>
                          <w:u w:val="single"/>
                          <w:rtl/>
                        </w:rPr>
                        <w:t>התו</w:t>
                      </w:r>
                      <w:r>
                        <w:rPr>
                          <w:rFonts w:hint="cs"/>
                          <w:u w:val="single"/>
                          <w:rtl/>
                        </w:rPr>
                        <w:t>צאות</w:t>
                      </w:r>
                      <w:r w:rsidRPr="00E253AE">
                        <w:rPr>
                          <w:rFonts w:hint="cs"/>
                          <w:b/>
                          <w:bCs/>
                          <w:u w:val="single"/>
                          <w:rtl/>
                        </w:rPr>
                        <w:t>:</w:t>
                      </w:r>
                    </w:p>
                  </w:txbxContent>
                </v:textbox>
              </v:shape>
            </w:pict>
          </mc:Fallback>
        </mc:AlternateContent>
      </w:r>
      <w:r w:rsidR="00837763" w:rsidRPr="00DB5BB5">
        <w:rPr>
          <w:rFonts w:hint="cs"/>
          <w:u w:val="single"/>
          <w:rtl/>
        </w:rPr>
        <w:t>השאילתה</w:t>
      </w:r>
      <w:r w:rsidR="00837763" w:rsidRPr="00DB5BB5">
        <w:rPr>
          <w:u w:val="single"/>
        </w:rPr>
        <w:t>:</w:t>
      </w:r>
      <w:r w:rsidR="009B3AFB" w:rsidRPr="009B3AFB">
        <w:rPr>
          <w:noProof/>
        </w:rPr>
        <w:t xml:space="preserve"> </w:t>
      </w:r>
      <w:r w:rsidR="009B3AFB">
        <w:rPr>
          <w:noProof/>
        </w:rPr>
        <w:drawing>
          <wp:inline distT="0" distB="0" distL="0" distR="0" wp14:anchorId="3CF9CC2A" wp14:editId="561A4212">
            <wp:extent cx="5486400" cy="3100790"/>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569" t="12346" r="38423" b="48457"/>
                    <a:stretch/>
                  </pic:blipFill>
                  <pic:spPr bwMode="auto">
                    <a:xfrm>
                      <a:off x="0" y="0"/>
                      <a:ext cx="5486400" cy="3100790"/>
                    </a:xfrm>
                    <a:prstGeom prst="rect">
                      <a:avLst/>
                    </a:prstGeom>
                    <a:ln>
                      <a:noFill/>
                    </a:ln>
                    <a:extLst>
                      <a:ext uri="{53640926-AAD7-44D8-BBD7-CCE9431645EC}">
                        <a14:shadowObscured xmlns:a14="http://schemas.microsoft.com/office/drawing/2010/main"/>
                      </a:ext>
                    </a:extLst>
                  </pic:spPr>
                </pic:pic>
              </a:graphicData>
            </a:graphic>
          </wp:inline>
        </w:drawing>
      </w:r>
    </w:p>
    <w:p w:rsidR="009B3AFB" w:rsidRPr="001E6949" w:rsidRDefault="009B3AFB" w:rsidP="009B3AFB">
      <w:pPr>
        <w:pStyle w:val="3"/>
        <w:rPr>
          <w:rFonts w:asciiTheme="minorBidi" w:hAnsiTheme="minorBidi" w:cstheme="minorBidi"/>
          <w:color w:val="9CC2E5" w:themeColor="accent1" w:themeTint="99"/>
          <w:sz w:val="28"/>
          <w:szCs w:val="28"/>
          <w:u w:val="single"/>
          <w:rtl/>
        </w:rPr>
      </w:pPr>
      <w:bookmarkStart w:id="22" w:name="_Toc453621527"/>
      <w:r w:rsidRPr="001E6949">
        <w:rPr>
          <w:rFonts w:asciiTheme="minorBidi" w:hAnsiTheme="minorBidi" w:cstheme="minorBidi"/>
          <w:color w:val="9CC2E5" w:themeColor="accent1" w:themeTint="99"/>
          <w:sz w:val="28"/>
          <w:szCs w:val="28"/>
          <w:u w:val="single"/>
          <w:rtl/>
        </w:rPr>
        <w:t>שאילתה 7:</w:t>
      </w:r>
      <w:bookmarkEnd w:id="22"/>
    </w:p>
    <w:p w:rsidR="009B3AFB" w:rsidRDefault="009B3AFB" w:rsidP="009B3AFB">
      <w:pPr>
        <w:rPr>
          <w:rtl/>
        </w:rPr>
      </w:pPr>
      <w:r>
        <w:rPr>
          <w:rFonts w:hint="cs"/>
          <w:rtl/>
        </w:rPr>
        <w:t>ע"מ להגיש מועמדות לתפקיד ראש עיר</w:t>
      </w:r>
      <w:r>
        <w:t>/</w:t>
      </w:r>
      <w:r>
        <w:rPr>
          <w:rFonts w:hint="cs"/>
          <w:rtl/>
        </w:rPr>
        <w:t>מועצה בישראל  יש לעמוד בקריטריונים של ועדת הבחירות : המועמד צריך להיות בעל עבר נקי של 7 שנים ללא תיקים משפטיים מכל סוג שהוא, וכן ללא תיקים פליליים כלל.</w:t>
      </w:r>
    </w:p>
    <w:p w:rsidR="009B3AFB" w:rsidRDefault="009B3AFB" w:rsidP="009B3AFB">
      <w:pPr>
        <w:rPr>
          <w:rtl/>
        </w:rPr>
      </w:pPr>
      <w:r>
        <w:rPr>
          <w:rFonts w:hint="cs"/>
          <w:rtl/>
        </w:rPr>
        <w:t xml:space="preserve">ועדת הבחירות מעוניינת לקבל ממערכת ביהמ"ש בישראל את רשימת האנשים במערכת </w:t>
      </w:r>
      <w:r w:rsidRPr="00DB5BB5">
        <w:rPr>
          <w:rFonts w:hint="cs"/>
          <w:b/>
          <w:bCs/>
          <w:rtl/>
        </w:rPr>
        <w:t>שאינם</w:t>
      </w:r>
      <w:r>
        <w:rPr>
          <w:rFonts w:hint="cs"/>
          <w:rtl/>
        </w:rPr>
        <w:t xml:space="preserve"> בקריטריונים לצורך השוואה עם רשימת המועמדים לבחירות הנוכחיות.</w:t>
      </w:r>
    </w:p>
    <w:p w:rsidR="009B3AFB" w:rsidRDefault="009B3AFB" w:rsidP="009B3AFB">
      <w:pPr>
        <w:rPr>
          <w:u w:val="single"/>
          <w:rtl/>
        </w:rPr>
      </w:pPr>
      <w:r>
        <w:rPr>
          <w:noProof/>
        </w:rPr>
        <w:lastRenderedPageBreak/>
        <w:drawing>
          <wp:anchor distT="0" distB="0" distL="114300" distR="114300" simplePos="0" relativeHeight="251783168" behindDoc="0" locked="0" layoutInCell="1" allowOverlap="1" wp14:anchorId="775AA6C4" wp14:editId="6BBC9B92">
            <wp:simplePos x="0" y="0"/>
            <wp:positionH relativeFrom="margin">
              <wp:posOffset>-441163</wp:posOffset>
            </wp:positionH>
            <wp:positionV relativeFrom="paragraph">
              <wp:posOffset>390436</wp:posOffset>
            </wp:positionV>
            <wp:extent cx="5955882" cy="998855"/>
            <wp:effectExtent l="0" t="0" r="698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2294" t="21287" r="34425" b="65808"/>
                    <a:stretch/>
                  </pic:blipFill>
                  <pic:spPr bwMode="auto">
                    <a:xfrm>
                      <a:off x="0" y="0"/>
                      <a:ext cx="5955882" cy="99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5BB5">
        <w:rPr>
          <w:rFonts w:hint="cs"/>
          <w:u w:val="single"/>
          <w:rtl/>
        </w:rPr>
        <w:t>השאילתה:</w:t>
      </w:r>
    </w:p>
    <w:p w:rsidR="009B3AFB" w:rsidRDefault="009B3AFB" w:rsidP="009B3AFB">
      <w:pPr>
        <w:rPr>
          <w:u w:val="single"/>
          <w:rtl/>
        </w:rPr>
      </w:pPr>
    </w:p>
    <w:p w:rsidR="009B3AFB" w:rsidRDefault="009B3AFB" w:rsidP="009B3AFB">
      <w:pPr>
        <w:rPr>
          <w:u w:val="single"/>
          <w:rtl/>
        </w:rPr>
      </w:pPr>
    </w:p>
    <w:p w:rsidR="009B3AFB" w:rsidRDefault="009B3AFB" w:rsidP="009B3AFB">
      <w:pPr>
        <w:rPr>
          <w:u w:val="single"/>
          <w:rtl/>
        </w:rPr>
      </w:pPr>
    </w:p>
    <w:p w:rsidR="009B3AFB" w:rsidRDefault="009B3AFB" w:rsidP="009B3AFB">
      <w:pPr>
        <w:rPr>
          <w:u w:val="single"/>
          <w:rtl/>
        </w:rPr>
      </w:pPr>
    </w:p>
    <w:p w:rsidR="009B3AFB" w:rsidRDefault="009B3AFB" w:rsidP="009B3AFB">
      <w:pPr>
        <w:rPr>
          <w:u w:val="single"/>
          <w:rtl/>
        </w:rPr>
      </w:pPr>
    </w:p>
    <w:p w:rsidR="009B3AFB" w:rsidRDefault="009B3AFB" w:rsidP="009B3AFB">
      <w:pPr>
        <w:rPr>
          <w:u w:val="single"/>
          <w:rtl/>
        </w:rPr>
      </w:pPr>
      <w:r>
        <w:rPr>
          <w:noProof/>
        </w:rPr>
        <w:drawing>
          <wp:anchor distT="0" distB="0" distL="114300" distR="114300" simplePos="0" relativeHeight="251784192" behindDoc="0" locked="0" layoutInCell="1" allowOverlap="1" wp14:anchorId="3DA91F4F" wp14:editId="1C22E980">
            <wp:simplePos x="0" y="0"/>
            <wp:positionH relativeFrom="margin">
              <wp:posOffset>-87923</wp:posOffset>
            </wp:positionH>
            <wp:positionV relativeFrom="paragraph">
              <wp:posOffset>223967</wp:posOffset>
            </wp:positionV>
            <wp:extent cx="4479491" cy="2375535"/>
            <wp:effectExtent l="0" t="0" r="0" b="571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2677" t="45832" r="48424" b="26924"/>
                    <a:stretch/>
                  </pic:blipFill>
                  <pic:spPr bwMode="auto">
                    <a:xfrm>
                      <a:off x="0" y="0"/>
                      <a:ext cx="4480357" cy="2375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hint="cs"/>
          <w:u w:val="single"/>
          <w:rtl/>
        </w:rPr>
        <w:t>התוצאות:</w:t>
      </w:r>
    </w:p>
    <w:p w:rsidR="009B3AFB" w:rsidRDefault="009B3AFB" w:rsidP="009B3AFB">
      <w:pPr>
        <w:rPr>
          <w:u w:val="single"/>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Default="009B3AFB" w:rsidP="009B3AFB">
      <w:pPr>
        <w:rPr>
          <w:rtl/>
        </w:rPr>
      </w:pPr>
    </w:p>
    <w:p w:rsidR="009B3AFB" w:rsidRPr="001E6949" w:rsidRDefault="009B3AFB" w:rsidP="009B3AFB">
      <w:pPr>
        <w:pStyle w:val="3"/>
        <w:rPr>
          <w:rFonts w:asciiTheme="minorBidi" w:hAnsiTheme="minorBidi" w:cstheme="minorBidi"/>
          <w:color w:val="9CC2E5" w:themeColor="accent1" w:themeTint="99"/>
          <w:sz w:val="28"/>
          <w:szCs w:val="28"/>
          <w:u w:val="single"/>
          <w:rtl/>
        </w:rPr>
      </w:pPr>
      <w:bookmarkStart w:id="23" w:name="_Toc453621528"/>
      <w:r w:rsidRPr="001E6949">
        <w:rPr>
          <w:rFonts w:asciiTheme="minorBidi" w:hAnsiTheme="minorBidi" w:cstheme="minorBidi"/>
          <w:color w:val="9CC2E5" w:themeColor="accent1" w:themeTint="99"/>
          <w:sz w:val="28"/>
          <w:szCs w:val="28"/>
          <w:u w:val="single"/>
          <w:rtl/>
        </w:rPr>
        <w:t>שאילתה 8:</w:t>
      </w:r>
      <w:bookmarkEnd w:id="23"/>
    </w:p>
    <w:p w:rsidR="009B3AFB" w:rsidRDefault="009B3AFB" w:rsidP="009B3AFB">
      <w:pPr>
        <w:rPr>
          <w:rtl/>
        </w:rPr>
      </w:pPr>
      <w:r>
        <w:rPr>
          <w:rFonts w:hint="cs"/>
          <w:rtl/>
        </w:rPr>
        <w:t xml:space="preserve">עקב מס' הרב של הסטודנטים למשפטים והביקוש הגובר ללימודים אלו, כדי למנוע אינפלציה של עורכי דין בשוק, מעוניינת לשכת עורכי הדין לבדוק מהו תחום ההתמחות הנפוץ ביותר כרגע ע"מ להגביל את מסי המתמחים בו </w:t>
      </w:r>
      <w:r>
        <w:rPr>
          <w:rtl/>
        </w:rPr>
        <w:t>–</w:t>
      </w:r>
      <w:r>
        <w:rPr>
          <w:rFonts w:hint="cs"/>
          <w:rtl/>
        </w:rPr>
        <w:t xml:space="preserve"> השאילתה תחזיר את  שם תחום ומס' עורכי דין  העוסקים בו כיום.</w:t>
      </w:r>
    </w:p>
    <w:p w:rsidR="009B3AFB" w:rsidRDefault="009B3AFB" w:rsidP="009B3AFB">
      <w:pPr>
        <w:rPr>
          <w:u w:val="single"/>
          <w:rtl/>
        </w:rPr>
      </w:pPr>
    </w:p>
    <w:p w:rsidR="009B3AFB" w:rsidRDefault="009B3AFB" w:rsidP="009B3AFB">
      <w:pPr>
        <w:rPr>
          <w:u w:val="single"/>
          <w:rtl/>
        </w:rPr>
      </w:pPr>
    </w:p>
    <w:p w:rsidR="009B3AFB" w:rsidRDefault="009B3AFB" w:rsidP="009B3AFB">
      <w:pPr>
        <w:rPr>
          <w:u w:val="single"/>
          <w:rtl/>
        </w:rPr>
      </w:pPr>
      <w:r w:rsidRPr="001E6949">
        <w:rPr>
          <w:rFonts w:hint="cs"/>
          <w:u w:val="single"/>
          <w:rtl/>
        </w:rPr>
        <w:t>השאילתה</w:t>
      </w:r>
      <w:r>
        <w:rPr>
          <w:rFonts w:hint="cs"/>
          <w:u w:val="single"/>
          <w:rtl/>
        </w:rPr>
        <w:t>:</w:t>
      </w:r>
    </w:p>
    <w:p w:rsidR="009B3AFB" w:rsidRDefault="00E253AE" w:rsidP="009B3AFB">
      <w:pPr>
        <w:rPr>
          <w:u w:val="single"/>
        </w:rPr>
      </w:pPr>
      <w:r>
        <w:rPr>
          <w:noProof/>
        </w:rPr>
        <w:lastRenderedPageBreak/>
        <mc:AlternateContent>
          <mc:Choice Requires="wps">
            <w:drawing>
              <wp:anchor distT="0" distB="0" distL="114300" distR="114300" simplePos="0" relativeHeight="251793408" behindDoc="0" locked="0" layoutInCell="1" allowOverlap="1">
                <wp:simplePos x="0" y="0"/>
                <wp:positionH relativeFrom="column">
                  <wp:posOffset>4152900</wp:posOffset>
                </wp:positionH>
                <wp:positionV relativeFrom="paragraph">
                  <wp:posOffset>2042160</wp:posOffset>
                </wp:positionV>
                <wp:extent cx="1466850" cy="276225"/>
                <wp:effectExtent l="0" t="0" r="0" b="9525"/>
                <wp:wrapNone/>
                <wp:docPr id="106" name="Text Box 106"/>
                <wp:cNvGraphicFramePr/>
                <a:graphic xmlns:a="http://schemas.openxmlformats.org/drawingml/2006/main">
                  <a:graphicData uri="http://schemas.microsoft.com/office/word/2010/wordprocessingShape">
                    <wps:wsp>
                      <wps:cNvSpPr txBox="1"/>
                      <wps:spPr>
                        <a:xfrm>
                          <a:off x="0" y="0"/>
                          <a:ext cx="1466850" cy="276225"/>
                        </a:xfrm>
                        <a:prstGeom prst="rect">
                          <a:avLst/>
                        </a:prstGeom>
                        <a:solidFill>
                          <a:schemeClr val="bg1"/>
                        </a:solidFill>
                        <a:ln w="6350">
                          <a:noFill/>
                        </a:ln>
                      </wps:spPr>
                      <wps:txbx>
                        <w:txbxContent>
                          <w:p w:rsidR="0035131E" w:rsidRPr="00E253AE" w:rsidRDefault="0035131E">
                            <w:pPr>
                              <w:rPr>
                                <w:u w:val="single"/>
                                <w:rtl/>
                              </w:rPr>
                            </w:pPr>
                            <w:r w:rsidRPr="00E253AE">
                              <w:rPr>
                                <w:rFonts w:hint="cs"/>
                                <w:u w:val="single"/>
                                <w:rtl/>
                              </w:rPr>
                              <w:t>התו</w:t>
                            </w:r>
                            <w:r>
                              <w:rPr>
                                <w:rFonts w:hint="cs"/>
                                <w:u w:val="single"/>
                                <w:rtl/>
                              </w:rPr>
                              <w:t>צאות: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 o:spid="_x0000_s1063" type="#_x0000_t202" style="position:absolute;left:0;text-align:left;margin-left:327pt;margin-top:160.8pt;width:115.5pt;height:21.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" fillcolor="white [3212]" stroked="f" strokeweight=".5pt">
                <v:textbox>
                  <w:txbxContent>
                    <w:p w:rsidR="0035131E" w:rsidRPr="00E253AE" w:rsidRDefault="0035131E">
                      <w:pPr>
                        <w:rPr>
                          <w:u w:val="single"/>
                          <w:rtl/>
                        </w:rPr>
                      </w:pPr>
                      <w:r w:rsidRPr="00E253AE">
                        <w:rPr>
                          <w:rFonts w:hint="cs"/>
                          <w:u w:val="single"/>
                          <w:rtl/>
                        </w:rPr>
                        <w:t>התו</w:t>
                      </w:r>
                      <w:r>
                        <w:rPr>
                          <w:rFonts w:hint="cs"/>
                          <w:u w:val="single"/>
                          <w:rtl/>
                        </w:rPr>
                        <w:t>צאות:</w:t>
                      </w:r>
                    </w:p>
                  </w:txbxContent>
                </v:textbox>
              </v:shape>
            </w:pict>
          </mc:Fallback>
        </mc:AlternateContent>
      </w:r>
      <w:r w:rsidR="009B3AFB">
        <w:rPr>
          <w:noProof/>
        </w:rPr>
        <w:drawing>
          <wp:inline distT="0" distB="0" distL="0" distR="0" wp14:anchorId="02649823" wp14:editId="682D38E0">
            <wp:extent cx="5234815" cy="2689225"/>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868" t="18984" r="45349" b="51077"/>
                    <a:stretch/>
                  </pic:blipFill>
                  <pic:spPr bwMode="auto">
                    <a:xfrm>
                      <a:off x="0" y="0"/>
                      <a:ext cx="5276682" cy="2710733"/>
                    </a:xfrm>
                    <a:prstGeom prst="rect">
                      <a:avLst/>
                    </a:prstGeom>
                    <a:ln>
                      <a:noFill/>
                    </a:ln>
                    <a:extLst>
                      <a:ext uri="{53640926-AAD7-44D8-BBD7-CCE9431645EC}">
                        <a14:shadowObscured xmlns:a14="http://schemas.microsoft.com/office/drawing/2010/main"/>
                      </a:ext>
                    </a:extLst>
                  </pic:spPr>
                </pic:pic>
              </a:graphicData>
            </a:graphic>
          </wp:inline>
        </w:drawing>
      </w:r>
    </w:p>
    <w:p w:rsidR="0050220F" w:rsidRDefault="0050220F" w:rsidP="00614425">
      <w:pPr>
        <w:jc w:val="center"/>
        <w:rPr>
          <w:ins w:id="24" w:author="%username%" w:date="2017-05-22T15:37:00Z"/>
          <w:sz w:val="52"/>
          <w:szCs w:val="52"/>
          <w:rtl/>
        </w:rPr>
      </w:pPr>
    </w:p>
    <w:p w:rsidR="0050220F" w:rsidRDefault="0050220F" w:rsidP="0050220F">
      <w:pPr>
        <w:bidi w:val="0"/>
        <w:rPr>
          <w:rtl/>
        </w:rPr>
      </w:pPr>
    </w:p>
    <w:p w:rsidR="008E7FA0" w:rsidRDefault="008E7FA0" w:rsidP="008E7FA0">
      <w:pPr>
        <w:bidi w:val="0"/>
        <w:rPr>
          <w:rtl/>
        </w:rPr>
      </w:pPr>
    </w:p>
    <w:p w:rsidR="008E7FA0" w:rsidRDefault="008E7FA0" w:rsidP="008E7FA0">
      <w:pPr>
        <w:bidi w:val="0"/>
        <w:rPr>
          <w:rtl/>
        </w:rPr>
      </w:pPr>
    </w:p>
    <w:p w:rsidR="008E7FA0" w:rsidRDefault="008E7FA0" w:rsidP="008E7FA0">
      <w:pPr>
        <w:bidi w:val="0"/>
        <w:rPr>
          <w:rtl/>
        </w:rPr>
      </w:pPr>
    </w:p>
    <w:p w:rsidR="008E7FA0" w:rsidRDefault="008E7FA0" w:rsidP="008E7FA0">
      <w:pPr>
        <w:bidi w:val="0"/>
        <w:rPr>
          <w:rtl/>
        </w:rPr>
      </w:pPr>
    </w:p>
    <w:p w:rsidR="008E7FA0" w:rsidRDefault="008E7FA0" w:rsidP="008E7FA0">
      <w:pPr>
        <w:bidi w:val="0"/>
        <w:rPr>
          <w:rtl/>
        </w:rPr>
      </w:pPr>
    </w:p>
    <w:p w:rsidR="008E7FA0" w:rsidRDefault="008E7FA0" w:rsidP="008E7FA0">
      <w:pPr>
        <w:bidi w:val="0"/>
        <w:rPr>
          <w:rtl/>
        </w:rPr>
      </w:pPr>
    </w:p>
    <w:p w:rsidR="008E7FA0" w:rsidRDefault="008E7FA0" w:rsidP="008E7FA0">
      <w:pPr>
        <w:bidi w:val="0"/>
        <w:rPr>
          <w:rtl/>
        </w:rPr>
      </w:pPr>
    </w:p>
    <w:p w:rsidR="008E7FA0" w:rsidRDefault="008E7FA0" w:rsidP="008E7FA0">
      <w:pPr>
        <w:bidi w:val="0"/>
        <w:rPr>
          <w:rtl/>
        </w:rPr>
      </w:pPr>
    </w:p>
    <w:p w:rsidR="008E7FA0" w:rsidRDefault="008E7FA0" w:rsidP="008E7FA0">
      <w:pPr>
        <w:bidi w:val="0"/>
        <w:rPr>
          <w:rtl/>
        </w:rPr>
      </w:pPr>
    </w:p>
    <w:p w:rsidR="008E7FA0" w:rsidRDefault="008E7FA0" w:rsidP="008E7FA0">
      <w:pPr>
        <w:bidi w:val="0"/>
        <w:rPr>
          <w:rtl/>
        </w:rPr>
      </w:pPr>
    </w:p>
    <w:p w:rsidR="008E7FA0" w:rsidRDefault="008E7FA0" w:rsidP="008E7FA0">
      <w:pPr>
        <w:bidi w:val="0"/>
        <w:rPr>
          <w:rtl/>
        </w:rPr>
      </w:pPr>
    </w:p>
    <w:p w:rsidR="00073A63" w:rsidRDefault="00073A63" w:rsidP="00073A63">
      <w:pPr>
        <w:jc w:val="center"/>
        <w:rPr>
          <w:sz w:val="52"/>
          <w:szCs w:val="52"/>
          <w:rtl/>
        </w:rPr>
      </w:pPr>
    </w:p>
    <w:p w:rsidR="00073A63" w:rsidRDefault="00073A63" w:rsidP="00073A63">
      <w:pPr>
        <w:pStyle w:val="2"/>
        <w:rPr>
          <w:rFonts w:asciiTheme="minorBidi" w:hAnsiTheme="minorBidi" w:cstheme="minorBidi"/>
          <w:u w:val="single"/>
          <w:rtl/>
        </w:rPr>
      </w:pPr>
      <w:bookmarkStart w:id="25" w:name="_Toc453621530"/>
      <w:r w:rsidRPr="00175DD0">
        <w:rPr>
          <w:rFonts w:asciiTheme="minorBidi" w:hAnsiTheme="minorBidi" w:cstheme="minorBidi" w:hint="cs"/>
          <w:u w:val="single"/>
          <w:rtl/>
        </w:rPr>
        <w:t>עדכונים:</w:t>
      </w:r>
      <w:bookmarkEnd w:id="25"/>
    </w:p>
    <w:p w:rsidR="00073A63" w:rsidRDefault="00073A63" w:rsidP="00073A63">
      <w:pPr>
        <w:rPr>
          <w:rtl/>
        </w:rPr>
      </w:pPr>
    </w:p>
    <w:p w:rsidR="00073A63" w:rsidRPr="002711DA" w:rsidRDefault="00073A63" w:rsidP="002711DA">
      <w:pPr>
        <w:rPr>
          <w:rStyle w:val="ae"/>
          <w:rtl/>
        </w:rPr>
      </w:pPr>
      <w:bookmarkStart w:id="26" w:name="_Toc453621531"/>
      <w:r w:rsidRPr="002711DA">
        <w:rPr>
          <w:rStyle w:val="ae"/>
          <w:rtl/>
        </w:rPr>
        <w:t>עדכון 1:</w:t>
      </w:r>
      <w:bookmarkEnd w:id="26"/>
    </w:p>
    <w:p w:rsidR="00073A63" w:rsidRDefault="00073A63" w:rsidP="00073A63">
      <w:pPr>
        <w:rPr>
          <w:sz w:val="24"/>
          <w:szCs w:val="24"/>
          <w:rtl/>
        </w:rPr>
      </w:pPr>
      <w:r>
        <w:rPr>
          <w:rFonts w:hint="cs"/>
          <w:sz w:val="24"/>
          <w:szCs w:val="24"/>
          <w:rtl/>
        </w:rPr>
        <w:t>נשיא המדינה הנוכחי מסיים את תקופת כהונתו , ובמסגרת הזכות השמורה לו להענקת חנינה החליט לזכות את הנאשמים בעלי תיקים פליליים שעברם המשפטי  נקי.</w:t>
      </w:r>
    </w:p>
    <w:p w:rsidR="00073A63" w:rsidRPr="0082309C" w:rsidRDefault="00073A63" w:rsidP="00073A63">
      <w:pPr>
        <w:rPr>
          <w:sz w:val="24"/>
          <w:szCs w:val="24"/>
          <w:u w:val="single"/>
          <w:rtl/>
        </w:rPr>
      </w:pPr>
      <w:r>
        <w:rPr>
          <w:noProof/>
        </w:rPr>
        <w:lastRenderedPageBreak/>
        <w:drawing>
          <wp:anchor distT="0" distB="0" distL="114300" distR="114300" simplePos="0" relativeHeight="251790336" behindDoc="0" locked="0" layoutInCell="1" allowOverlap="1" wp14:anchorId="4BDF833E" wp14:editId="58BAC494">
            <wp:simplePos x="0" y="0"/>
            <wp:positionH relativeFrom="margin">
              <wp:align>left</wp:align>
            </wp:positionH>
            <wp:positionV relativeFrom="paragraph">
              <wp:posOffset>9525</wp:posOffset>
            </wp:positionV>
            <wp:extent cx="4222130" cy="742950"/>
            <wp:effectExtent l="0" t="0" r="698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3020" t="17144" r="46528" b="73958"/>
                    <a:stretch/>
                  </pic:blipFill>
                  <pic:spPr bwMode="auto">
                    <a:xfrm>
                      <a:off x="0" y="0"/>
                      <a:ext cx="422213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309C">
        <w:rPr>
          <w:rFonts w:hint="cs"/>
          <w:sz w:val="24"/>
          <w:szCs w:val="24"/>
          <w:u w:val="single"/>
          <w:rtl/>
        </w:rPr>
        <w:t>השאילתה:</w:t>
      </w:r>
    </w:p>
    <w:p w:rsidR="00073A63" w:rsidRDefault="00073A63" w:rsidP="00073A63">
      <w:pPr>
        <w:jc w:val="center"/>
        <w:rPr>
          <w:rFonts w:ascii="Courier New" w:eastAsiaTheme="minorHAnsi" w:hAnsi="Courier New" w:cs="Courier New"/>
          <w:color w:val="000080"/>
          <w:sz w:val="20"/>
          <w:szCs w:val="20"/>
        </w:rPr>
      </w:pPr>
    </w:p>
    <w:p w:rsidR="00073A63" w:rsidRDefault="00073A63" w:rsidP="00073A63">
      <w:pPr>
        <w:rPr>
          <w:sz w:val="24"/>
          <w:szCs w:val="24"/>
          <w:u w:val="single"/>
          <w:rtl/>
        </w:rPr>
      </w:pPr>
    </w:p>
    <w:p w:rsidR="00073A63" w:rsidRDefault="00073A63" w:rsidP="00073A63">
      <w:pPr>
        <w:rPr>
          <w:sz w:val="24"/>
          <w:szCs w:val="24"/>
          <w:u w:val="single"/>
        </w:rPr>
      </w:pPr>
      <w:r>
        <w:rPr>
          <w:noProof/>
        </w:rPr>
        <w:drawing>
          <wp:anchor distT="0" distB="0" distL="114300" distR="114300" simplePos="0" relativeHeight="251789312" behindDoc="0" locked="0" layoutInCell="1" allowOverlap="1" wp14:anchorId="1014408E" wp14:editId="73FD3271">
            <wp:simplePos x="0" y="0"/>
            <wp:positionH relativeFrom="margin">
              <wp:align>left</wp:align>
            </wp:positionH>
            <wp:positionV relativeFrom="paragraph">
              <wp:posOffset>330200</wp:posOffset>
            </wp:positionV>
            <wp:extent cx="5067300" cy="4098051"/>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8298" t="15842" r="19965" b="31858"/>
                    <a:stretch/>
                  </pic:blipFill>
                  <pic:spPr bwMode="auto">
                    <a:xfrm>
                      <a:off x="0" y="0"/>
                      <a:ext cx="5067300" cy="40980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1C62">
        <w:rPr>
          <w:rFonts w:hint="cs"/>
          <w:sz w:val="24"/>
          <w:szCs w:val="24"/>
          <w:u w:val="single"/>
          <w:rtl/>
        </w:rPr>
        <w:t>לפני העדכון:</w:t>
      </w: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Pr>
      </w:pPr>
    </w:p>
    <w:p w:rsidR="00073A63" w:rsidRDefault="00073A63" w:rsidP="00073A63">
      <w:pPr>
        <w:rPr>
          <w:sz w:val="52"/>
          <w:szCs w:val="52"/>
        </w:rPr>
      </w:pPr>
    </w:p>
    <w:p w:rsidR="00073A63" w:rsidRDefault="00073A63" w:rsidP="00073A63">
      <w:pPr>
        <w:rPr>
          <w:sz w:val="52"/>
          <w:szCs w:val="52"/>
        </w:rPr>
      </w:pPr>
    </w:p>
    <w:p w:rsidR="00073A63" w:rsidRPr="005D208F" w:rsidRDefault="00073A63" w:rsidP="00073A63">
      <w:pPr>
        <w:pStyle w:val="3"/>
        <w:rPr>
          <w:rFonts w:asciiTheme="minorBidi" w:hAnsiTheme="minorBidi" w:cstheme="minorBidi"/>
          <w:color w:val="9CC2E5" w:themeColor="accent1" w:themeTint="99"/>
          <w:sz w:val="28"/>
          <w:szCs w:val="28"/>
          <w:u w:val="single"/>
          <w:rtl/>
        </w:rPr>
      </w:pPr>
      <w:bookmarkStart w:id="27" w:name="_Toc453621532"/>
      <w:r w:rsidRPr="005D208F">
        <w:rPr>
          <w:rFonts w:asciiTheme="minorBidi" w:hAnsiTheme="minorBidi" w:cstheme="minorBidi"/>
          <w:color w:val="9CC2E5" w:themeColor="accent1" w:themeTint="99"/>
          <w:sz w:val="28"/>
          <w:szCs w:val="28"/>
          <w:u w:val="single"/>
          <w:rtl/>
        </w:rPr>
        <w:t>עדכון 2:</w:t>
      </w:r>
      <w:bookmarkEnd w:id="27"/>
    </w:p>
    <w:p w:rsidR="00073A63" w:rsidRDefault="00073A63" w:rsidP="00073A63">
      <w:pPr>
        <w:rPr>
          <w:sz w:val="24"/>
          <w:szCs w:val="24"/>
          <w:rtl/>
        </w:rPr>
      </w:pPr>
      <w:r>
        <w:rPr>
          <w:rFonts w:hint="cs"/>
          <w:sz w:val="24"/>
          <w:szCs w:val="24"/>
          <w:rtl/>
        </w:rPr>
        <w:t xml:space="preserve">בעקבות מחסור </w:t>
      </w:r>
      <w:r w:rsidRPr="00195294">
        <w:rPr>
          <w:rFonts w:hint="cs"/>
          <w:b/>
          <w:bCs/>
          <w:sz w:val="24"/>
          <w:szCs w:val="24"/>
          <w:rtl/>
        </w:rPr>
        <w:t>חמור</w:t>
      </w:r>
      <w:r>
        <w:rPr>
          <w:rFonts w:hint="cs"/>
          <w:sz w:val="24"/>
          <w:szCs w:val="24"/>
          <w:rtl/>
        </w:rPr>
        <w:t xml:space="preserve"> בשופטים  בביהמ"ש העליון , הוחלט באופן חד פעמי ששופטים מבהמ"ש המחוזי ירושלים שלהם יותר מ15 שנות ותק יהפכו לשופטי ביהמ"ש העליון.</w:t>
      </w:r>
    </w:p>
    <w:p w:rsidR="00073A63" w:rsidRPr="0082309C" w:rsidRDefault="00073A63" w:rsidP="00073A63">
      <w:pPr>
        <w:rPr>
          <w:sz w:val="24"/>
          <w:szCs w:val="24"/>
          <w:u w:val="single"/>
          <w:rtl/>
        </w:rPr>
      </w:pPr>
      <w:r>
        <w:rPr>
          <w:noProof/>
        </w:rPr>
        <w:drawing>
          <wp:anchor distT="0" distB="0" distL="114300" distR="114300" simplePos="0" relativeHeight="251791360" behindDoc="0" locked="0" layoutInCell="1" allowOverlap="1" wp14:anchorId="5385155B" wp14:editId="33912B16">
            <wp:simplePos x="0" y="0"/>
            <wp:positionH relativeFrom="margin">
              <wp:posOffset>267511</wp:posOffset>
            </wp:positionH>
            <wp:positionV relativeFrom="paragraph">
              <wp:posOffset>312663</wp:posOffset>
            </wp:positionV>
            <wp:extent cx="5194127" cy="525294"/>
            <wp:effectExtent l="0" t="0" r="6985" b="825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2238" t="19730" r="14645" b="72275"/>
                    <a:stretch/>
                  </pic:blipFill>
                  <pic:spPr bwMode="auto">
                    <a:xfrm>
                      <a:off x="0" y="0"/>
                      <a:ext cx="5283422" cy="53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309C">
        <w:rPr>
          <w:rFonts w:hint="cs"/>
          <w:sz w:val="24"/>
          <w:szCs w:val="24"/>
          <w:u w:val="single"/>
          <w:rtl/>
        </w:rPr>
        <w:t>השאילתה:</w:t>
      </w:r>
    </w:p>
    <w:p w:rsidR="00073A63" w:rsidRDefault="00073A63" w:rsidP="00073A63">
      <w:pPr>
        <w:rPr>
          <w:sz w:val="52"/>
          <w:szCs w:val="52"/>
        </w:rPr>
      </w:pPr>
    </w:p>
    <w:p w:rsidR="00073A63" w:rsidRDefault="00073A63" w:rsidP="00073A63">
      <w:pPr>
        <w:rPr>
          <w:sz w:val="24"/>
          <w:szCs w:val="24"/>
          <w:u w:val="single"/>
        </w:rPr>
      </w:pPr>
      <w:r>
        <w:rPr>
          <w:noProof/>
        </w:rPr>
        <w:lastRenderedPageBreak/>
        <w:drawing>
          <wp:anchor distT="0" distB="0" distL="114300" distR="114300" simplePos="0" relativeHeight="251792384" behindDoc="0" locked="0" layoutInCell="1" allowOverlap="1" wp14:anchorId="632EBB77" wp14:editId="12DAA138">
            <wp:simplePos x="0" y="0"/>
            <wp:positionH relativeFrom="column">
              <wp:posOffset>247569</wp:posOffset>
            </wp:positionH>
            <wp:positionV relativeFrom="paragraph">
              <wp:posOffset>5715</wp:posOffset>
            </wp:positionV>
            <wp:extent cx="1527175" cy="426974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2166" t="22532" r="59415" b="13092"/>
                    <a:stretch/>
                  </pic:blipFill>
                  <pic:spPr bwMode="auto">
                    <a:xfrm>
                      <a:off x="0" y="0"/>
                      <a:ext cx="1527175" cy="4269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208F">
        <w:rPr>
          <w:rFonts w:hint="cs"/>
          <w:sz w:val="24"/>
          <w:szCs w:val="24"/>
          <w:u w:val="single"/>
          <w:rtl/>
        </w:rPr>
        <w:t>לפני העדכון :</w:t>
      </w: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Default="00073A63" w:rsidP="00073A63">
      <w:pPr>
        <w:rPr>
          <w:sz w:val="52"/>
          <w:szCs w:val="52"/>
          <w:rtl/>
        </w:rPr>
      </w:pPr>
    </w:p>
    <w:p w:rsidR="00073A63" w:rsidRPr="00614425" w:rsidRDefault="00073A63" w:rsidP="00073A63">
      <w:pPr>
        <w:rPr>
          <w:sz w:val="52"/>
          <w:szCs w:val="52"/>
        </w:rPr>
      </w:pPr>
    </w:p>
    <w:p w:rsidR="00073A63" w:rsidRDefault="00073A63" w:rsidP="00073A63">
      <w:pPr>
        <w:bidi w:val="0"/>
        <w:rPr>
          <w:ins w:id="28" w:author="%username%" w:date="2017-05-22T15:37:00Z"/>
          <w:rtl/>
        </w:rPr>
      </w:pPr>
    </w:p>
    <w:p w:rsidR="006C2930" w:rsidRDefault="006C2930" w:rsidP="0050220F">
      <w:pPr>
        <w:jc w:val="center"/>
        <w:rPr>
          <w:sz w:val="24"/>
          <w:szCs w:val="24"/>
        </w:rPr>
      </w:pPr>
    </w:p>
    <w:p w:rsidR="002711DA" w:rsidRDefault="002711DA" w:rsidP="0050220F">
      <w:pPr>
        <w:jc w:val="center"/>
        <w:rPr>
          <w:sz w:val="24"/>
          <w:szCs w:val="24"/>
        </w:rPr>
      </w:pPr>
    </w:p>
    <w:p w:rsidR="002711DA" w:rsidRDefault="002711DA" w:rsidP="0050220F">
      <w:pPr>
        <w:jc w:val="center"/>
        <w:rPr>
          <w:sz w:val="24"/>
          <w:szCs w:val="24"/>
        </w:rPr>
      </w:pPr>
    </w:p>
    <w:p w:rsidR="002711DA" w:rsidRDefault="002711DA" w:rsidP="0050220F">
      <w:pPr>
        <w:jc w:val="center"/>
        <w:rPr>
          <w:sz w:val="24"/>
          <w:szCs w:val="24"/>
        </w:rPr>
      </w:pPr>
    </w:p>
    <w:p w:rsidR="002711DA" w:rsidRDefault="002711DA" w:rsidP="0050220F">
      <w:pPr>
        <w:jc w:val="center"/>
        <w:rPr>
          <w:sz w:val="24"/>
          <w:szCs w:val="24"/>
        </w:rPr>
      </w:pPr>
    </w:p>
    <w:p w:rsidR="002711DA" w:rsidRDefault="002711DA" w:rsidP="0050220F">
      <w:pPr>
        <w:jc w:val="center"/>
        <w:rPr>
          <w:sz w:val="24"/>
          <w:szCs w:val="24"/>
        </w:rPr>
      </w:pPr>
    </w:p>
    <w:p w:rsidR="002711DA" w:rsidRDefault="002711DA" w:rsidP="0050220F">
      <w:pPr>
        <w:jc w:val="center"/>
        <w:rPr>
          <w:sz w:val="24"/>
          <w:szCs w:val="24"/>
        </w:rPr>
      </w:pPr>
    </w:p>
    <w:p w:rsidR="002711DA" w:rsidRDefault="002711DA" w:rsidP="0050220F">
      <w:pPr>
        <w:jc w:val="center"/>
        <w:rPr>
          <w:sz w:val="24"/>
          <w:szCs w:val="24"/>
        </w:rPr>
      </w:pPr>
    </w:p>
    <w:p w:rsidR="002711DA" w:rsidRDefault="002711DA" w:rsidP="0050220F">
      <w:pPr>
        <w:jc w:val="center"/>
        <w:rPr>
          <w:sz w:val="24"/>
          <w:szCs w:val="24"/>
        </w:rPr>
      </w:pPr>
    </w:p>
    <w:p w:rsidR="002711DA" w:rsidRDefault="002711DA" w:rsidP="0050220F">
      <w:pPr>
        <w:jc w:val="center"/>
        <w:rPr>
          <w:sz w:val="24"/>
          <w:szCs w:val="24"/>
        </w:rPr>
      </w:pPr>
    </w:p>
    <w:p w:rsidR="002711DA" w:rsidRDefault="002711DA" w:rsidP="0050220F">
      <w:pPr>
        <w:jc w:val="center"/>
        <w:rPr>
          <w:ins w:id="29" w:author="%username%" w:date="2017-05-22T15:37:00Z"/>
          <w:sz w:val="24"/>
          <w:szCs w:val="24"/>
        </w:rPr>
      </w:pPr>
    </w:p>
    <w:p w:rsidR="00DC386A" w:rsidRDefault="002711DA" w:rsidP="00DC386A">
      <w:pPr>
        <w:pStyle w:val="2"/>
        <w:rPr>
          <w:ins w:id="30" w:author="%username%" w:date="2017-05-22T15:37:00Z"/>
          <w:rFonts w:asciiTheme="minorBidi" w:hAnsiTheme="minorBidi" w:cstheme="minorBidi"/>
          <w:u w:val="single"/>
          <w:rtl/>
        </w:rPr>
      </w:pPr>
      <w:bookmarkStart w:id="31" w:name="_Toc453621534"/>
      <w:bookmarkStart w:id="32" w:name="_Toc453621535"/>
      <w:r>
        <w:rPr>
          <w:rFonts w:asciiTheme="minorBidi" w:hAnsiTheme="minorBidi" w:cstheme="minorBidi"/>
          <w:u w:val="single"/>
        </w:rPr>
        <w:lastRenderedPageBreak/>
        <w:br/>
      </w:r>
      <w:ins w:id="33" w:author="%username%" w:date="2017-05-22T15:37:00Z">
        <w:r w:rsidR="00DC386A" w:rsidRPr="0082309C">
          <w:rPr>
            <w:rFonts w:asciiTheme="minorBidi" w:hAnsiTheme="minorBidi" w:cstheme="minorBidi" w:hint="cs"/>
            <w:u w:val="single"/>
            <w:rtl/>
          </w:rPr>
          <w:t>מחיקות :</w:t>
        </w:r>
        <w:bookmarkEnd w:id="31"/>
      </w:ins>
    </w:p>
    <w:p w:rsidR="00DC386A" w:rsidRDefault="00DC386A" w:rsidP="00DC386A">
      <w:pPr>
        <w:pStyle w:val="3"/>
        <w:rPr>
          <w:ins w:id="34" w:author="%username%" w:date="2017-05-22T15:37:00Z"/>
          <w:rFonts w:asciiTheme="minorBidi" w:hAnsiTheme="minorBidi" w:cstheme="minorBidi"/>
          <w:color w:val="9CC2E5" w:themeColor="accent1" w:themeTint="99"/>
          <w:sz w:val="28"/>
          <w:szCs w:val="28"/>
          <w:u w:val="single"/>
          <w:rtl/>
        </w:rPr>
      </w:pPr>
      <w:ins w:id="35" w:author="%username%" w:date="2017-05-22T15:37:00Z">
        <w:r w:rsidRPr="0082309C">
          <w:rPr>
            <w:rFonts w:asciiTheme="minorBidi" w:hAnsiTheme="minorBidi" w:cstheme="minorBidi" w:hint="cs"/>
            <w:color w:val="9CC2E5" w:themeColor="accent1" w:themeTint="99"/>
            <w:sz w:val="28"/>
            <w:szCs w:val="28"/>
            <w:u w:val="single"/>
            <w:rtl/>
          </w:rPr>
          <w:t>מחיקה 1:</w:t>
        </w:r>
        <w:bookmarkEnd w:id="32"/>
      </w:ins>
    </w:p>
    <w:p w:rsidR="00DC386A" w:rsidRDefault="00DC386A" w:rsidP="00DC386A">
      <w:pPr>
        <w:rPr>
          <w:ins w:id="36" w:author="%username%" w:date="2017-05-22T15:37:00Z"/>
          <w:sz w:val="24"/>
          <w:szCs w:val="24"/>
          <w:rtl/>
        </w:rPr>
      </w:pPr>
    </w:p>
    <w:p w:rsidR="00DC386A" w:rsidRDefault="00DC386A" w:rsidP="00DC386A">
      <w:pPr>
        <w:jc w:val="center"/>
        <w:rPr>
          <w:ins w:id="37" w:author="%username%" w:date="2017-05-22T15:37:00Z"/>
          <w:sz w:val="24"/>
          <w:szCs w:val="24"/>
        </w:rPr>
      </w:pPr>
      <w:ins w:id="38" w:author="%username%" w:date="2017-05-22T15:37:00Z">
        <w:r>
          <w:rPr>
            <w:rFonts w:hint="cs"/>
            <w:sz w:val="24"/>
            <w:szCs w:val="24"/>
            <w:rtl/>
          </w:rPr>
          <w:t>הכנסת חוקקה חוק חדש המגביל את מס' הערעורים שניתן להגיש על כל תיק משפטי ל2 בלבד. בעקבות זאת הוחלט למחוק אוטומטית את כל הערעורים שהוגשו החל מ</w:t>
        </w:r>
        <w:r>
          <w:rPr>
            <w:sz w:val="24"/>
            <w:szCs w:val="24"/>
          </w:rPr>
          <w:t>01/01/2010</w:t>
        </w:r>
        <w:r>
          <w:rPr>
            <w:rFonts w:hint="cs"/>
            <w:sz w:val="24"/>
            <w:szCs w:val="24"/>
            <w:rtl/>
          </w:rPr>
          <w:t xml:space="preserve"> ואינם הראשונים או השניים עבור התיק המדובר.</w:t>
        </w:r>
      </w:ins>
    </w:p>
    <w:p w:rsidR="006C2930" w:rsidRDefault="006C2930" w:rsidP="006C2930">
      <w:pPr>
        <w:rPr>
          <w:ins w:id="39" w:author="%username%" w:date="2017-05-22T15:37:00Z"/>
          <w:sz w:val="24"/>
          <w:szCs w:val="24"/>
        </w:rPr>
      </w:pPr>
      <w:ins w:id="40" w:author="%username%" w:date="2017-05-22T15:37:00Z">
        <w:r>
          <w:rPr>
            <w:rFonts w:hint="cs"/>
            <w:sz w:val="24"/>
            <w:szCs w:val="24"/>
            <w:u w:val="single"/>
            <w:rtl/>
          </w:rPr>
          <w:t>השאילתה:</w:t>
        </w:r>
        <w:r w:rsidRPr="006C2930">
          <w:rPr>
            <w:noProof/>
          </w:rPr>
          <w:t xml:space="preserve"> </w:t>
        </w:r>
        <w:r w:rsidR="00F961EA">
          <w:rPr>
            <w:noProof/>
          </w:rPr>
          <w:drawing>
            <wp:inline distT="0" distB="0" distL="0" distR="0" wp14:anchorId="0C479154" wp14:editId="6AC3AEC8">
              <wp:extent cx="5323205" cy="5238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1422" t="12369" r="5557" b="79878"/>
                      <a:stretch/>
                    </pic:blipFill>
                    <pic:spPr bwMode="auto">
                      <a:xfrm>
                        <a:off x="0" y="0"/>
                        <a:ext cx="5328720" cy="524418"/>
                      </a:xfrm>
                      <a:prstGeom prst="rect">
                        <a:avLst/>
                      </a:prstGeom>
                      <a:ln>
                        <a:noFill/>
                      </a:ln>
                      <a:extLst>
                        <a:ext uri="{53640926-AAD7-44D8-BBD7-CCE9431645EC}">
                          <a14:shadowObscured xmlns:a14="http://schemas.microsoft.com/office/drawing/2010/main"/>
                        </a:ext>
                      </a:extLst>
                    </pic:spPr>
                  </pic:pic>
                </a:graphicData>
              </a:graphic>
            </wp:inline>
          </w:drawing>
        </w:r>
      </w:ins>
    </w:p>
    <w:p w:rsidR="00F961EA" w:rsidRDefault="00E253AE" w:rsidP="00F36C0C">
      <w:pPr>
        <w:rPr>
          <w:ins w:id="41" w:author="%username%" w:date="2017-05-22T15:37:00Z"/>
          <w:sz w:val="24"/>
          <w:szCs w:val="24"/>
          <w:u w:val="single"/>
          <w:rtl/>
        </w:rPr>
      </w:pPr>
      <w:ins w:id="42" w:author="%username%" w:date="2017-05-22T15:37:00Z">
        <w:r>
          <w:rPr>
            <w:noProof/>
          </w:rPr>
          <w:drawing>
            <wp:anchor distT="0" distB="0" distL="114300" distR="114300" simplePos="0" relativeHeight="251785216" behindDoc="0" locked="0" layoutInCell="1" allowOverlap="1">
              <wp:simplePos x="0" y="0"/>
              <wp:positionH relativeFrom="margin">
                <wp:posOffset>1152525</wp:posOffset>
              </wp:positionH>
              <wp:positionV relativeFrom="paragraph">
                <wp:posOffset>266066</wp:posOffset>
              </wp:positionV>
              <wp:extent cx="3857625" cy="5244636"/>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4549" t="12587" r="21528" b="12760"/>
                      <a:stretch/>
                    </pic:blipFill>
                    <pic:spPr bwMode="auto">
                      <a:xfrm>
                        <a:off x="0" y="0"/>
                        <a:ext cx="3860998" cy="52492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C0C">
          <w:rPr>
            <w:rFonts w:hint="cs"/>
            <w:sz w:val="24"/>
            <w:szCs w:val="24"/>
            <w:u w:val="single"/>
            <w:rtl/>
          </w:rPr>
          <w:t>לפני המחיקה:</w:t>
        </w:r>
      </w:ins>
    </w:p>
    <w:p w:rsidR="00F961EA" w:rsidRDefault="00F961EA" w:rsidP="00F961EA">
      <w:pPr>
        <w:bidi w:val="0"/>
        <w:rPr>
          <w:ins w:id="43" w:author="%username%" w:date="2017-05-22T15:37:00Z"/>
        </w:rPr>
      </w:pPr>
    </w:p>
    <w:p w:rsidR="00F961EA" w:rsidRDefault="00DC386A" w:rsidP="00F961EA">
      <w:pPr>
        <w:bidi w:val="0"/>
        <w:rPr>
          <w:ins w:id="44" w:author="%username%" w:date="2017-05-22T15:37:00Z"/>
          <w:rtl/>
        </w:rPr>
      </w:pPr>
      <w:ins w:id="45" w:author="%username%" w:date="2017-05-22T15:37:00Z">
        <w:r>
          <w:rPr>
            <w:noProof/>
          </w:rPr>
          <mc:AlternateContent>
            <mc:Choice Requires="wps">
              <w:drawing>
                <wp:anchor distT="0" distB="0" distL="114300" distR="114300" simplePos="0" relativeHeight="251786240" behindDoc="0" locked="0" layoutInCell="1" allowOverlap="1">
                  <wp:simplePos x="0" y="0"/>
                  <wp:positionH relativeFrom="column">
                    <wp:posOffset>1409700</wp:posOffset>
                  </wp:positionH>
                  <wp:positionV relativeFrom="paragraph">
                    <wp:posOffset>4004945</wp:posOffset>
                  </wp:positionV>
                  <wp:extent cx="2495550" cy="152400"/>
                  <wp:effectExtent l="19050" t="19050" r="19050" b="19050"/>
                  <wp:wrapNone/>
                  <wp:docPr id="101" name="Oval 101"/>
                  <wp:cNvGraphicFramePr/>
                  <a:graphic xmlns:a="http://schemas.openxmlformats.org/drawingml/2006/main">
                    <a:graphicData uri="http://schemas.microsoft.com/office/word/2010/wordprocessingShape">
                      <wps:wsp>
                        <wps:cNvSpPr/>
                        <wps:spPr>
                          <a:xfrm>
                            <a:off x="0" y="0"/>
                            <a:ext cx="2495550" cy="152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1730F" id="Oval 101" o:spid="_x0000_s1026" style="position:absolute;margin-left:111pt;margin-top:315.35pt;width:196.5pt;height:1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" filled="f" strokecolor="red" strokeweight="2.25pt">
                  <v:stroke joinstyle="miter"/>
                </v:oval>
              </w:pict>
            </mc:Fallback>
          </mc:AlternateContent>
        </w:r>
        <w:r w:rsidR="00F961EA">
          <w:rPr>
            <w:rtl/>
          </w:rPr>
          <w:br w:type="page"/>
        </w:r>
      </w:ins>
    </w:p>
    <w:p w:rsidR="00F961EA" w:rsidRDefault="008C68B4" w:rsidP="00F961EA">
      <w:pPr>
        <w:rPr>
          <w:sz w:val="24"/>
          <w:szCs w:val="24"/>
          <w:u w:val="single"/>
        </w:rPr>
      </w:pPr>
      <w:ins w:id="46" w:author="%username%" w:date="2017-05-22T15:37:00Z">
        <w:r>
          <w:rPr>
            <w:noProof/>
          </w:rPr>
          <w:lastRenderedPageBreak/>
          <w:drawing>
            <wp:anchor distT="0" distB="0" distL="114300" distR="114300" simplePos="0" relativeHeight="251787264" behindDoc="0" locked="0" layoutInCell="1" allowOverlap="1">
              <wp:simplePos x="0" y="0"/>
              <wp:positionH relativeFrom="column">
                <wp:posOffset>438150</wp:posOffset>
              </wp:positionH>
              <wp:positionV relativeFrom="paragraph">
                <wp:posOffset>239395</wp:posOffset>
              </wp:positionV>
              <wp:extent cx="4718001" cy="3838575"/>
              <wp:effectExtent l="0" t="0" r="698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1076" t="20617" b="9288"/>
                      <a:stretch/>
                    </pic:blipFill>
                    <pic:spPr bwMode="auto">
                      <a:xfrm>
                        <a:off x="0" y="0"/>
                        <a:ext cx="4718001" cy="3838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61EA">
          <w:rPr>
            <w:rFonts w:hint="cs"/>
            <w:sz w:val="24"/>
            <w:szCs w:val="24"/>
            <w:u w:val="single"/>
            <w:rtl/>
          </w:rPr>
          <w:t>אחרי המחיקה:</w:t>
        </w:r>
      </w:ins>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sz w:val="24"/>
          <w:szCs w:val="24"/>
          <w:u w:val="single"/>
        </w:rPr>
      </w:pPr>
    </w:p>
    <w:p w:rsidR="008C68B4" w:rsidRDefault="008C68B4" w:rsidP="00F961EA">
      <w:pPr>
        <w:rPr>
          <w:ins w:id="47" w:author="%username%" w:date="2017-05-22T15:37:00Z"/>
          <w:sz w:val="24"/>
          <w:szCs w:val="24"/>
          <w:u w:val="single"/>
          <w:rtl/>
        </w:rPr>
      </w:pPr>
    </w:p>
    <w:p w:rsidR="00E66B00" w:rsidRPr="008C68B4" w:rsidRDefault="00E66B00" w:rsidP="008C68B4">
      <w:pPr>
        <w:pStyle w:val="3"/>
        <w:rPr>
          <w:rFonts w:asciiTheme="minorBidi" w:hAnsiTheme="minorBidi" w:cstheme="minorBidi"/>
          <w:color w:val="9CC2E5" w:themeColor="accent1" w:themeTint="99"/>
          <w:sz w:val="28"/>
          <w:szCs w:val="28"/>
          <w:u w:val="single"/>
          <w:rtl/>
        </w:rPr>
      </w:pPr>
      <w:bookmarkStart w:id="48" w:name="_Toc453621536"/>
      <w:r w:rsidRPr="008C68B4">
        <w:rPr>
          <w:rFonts w:asciiTheme="minorBidi" w:hAnsiTheme="minorBidi" w:cstheme="minorBidi" w:hint="cs"/>
          <w:color w:val="9CC2E5" w:themeColor="accent1" w:themeTint="99"/>
          <w:sz w:val="28"/>
          <w:szCs w:val="28"/>
          <w:u w:val="single"/>
          <w:rtl/>
        </w:rPr>
        <w:t>מחיקה 2:</w:t>
      </w:r>
      <w:bookmarkEnd w:id="48"/>
    </w:p>
    <w:p w:rsidR="00E66B00" w:rsidRDefault="00E66B00" w:rsidP="00E66B00">
      <w:pPr>
        <w:rPr>
          <w:sz w:val="24"/>
          <w:szCs w:val="24"/>
          <w:rtl/>
        </w:rPr>
      </w:pPr>
      <w:r>
        <w:rPr>
          <w:rFonts w:hint="cs"/>
          <w:sz w:val="24"/>
          <w:szCs w:val="24"/>
          <w:rtl/>
        </w:rPr>
        <w:t>וירוס זדוני הוחדר למערכת הממוחשבת הארצית  של ביהמ"ש וע"מ לשבש את פעולת המערכת 'השתיל' נתונים פיקטיביים- תיקים שנפתחו על שמות עורכי דין ושופטים. יחידת הסייבר של משרד המשפטים מנסה בעבודה מאומצת למחוק את כל הנתונים הזדוניים.</w:t>
      </w:r>
    </w:p>
    <w:p w:rsidR="00E66B00" w:rsidRPr="007D6476" w:rsidRDefault="007D6476" w:rsidP="00E66B00">
      <w:pPr>
        <w:rPr>
          <w:sz w:val="24"/>
          <w:szCs w:val="24"/>
          <w:u w:val="single"/>
          <w:rtl/>
        </w:rPr>
      </w:pPr>
      <w:r w:rsidRPr="007D6476">
        <w:rPr>
          <w:rFonts w:hint="cs"/>
          <w:sz w:val="24"/>
          <w:szCs w:val="24"/>
          <w:u w:val="single"/>
          <w:rtl/>
        </w:rPr>
        <w:t xml:space="preserve">מחיקה מטבלת </w:t>
      </w:r>
      <w:r>
        <w:rPr>
          <w:sz w:val="24"/>
          <w:szCs w:val="24"/>
          <w:u w:val="single"/>
        </w:rPr>
        <w:t>:presides</w:t>
      </w:r>
    </w:p>
    <w:p w:rsidR="00E66B00" w:rsidRDefault="008C68B4" w:rsidP="00E66B00">
      <w:pPr>
        <w:rPr>
          <w:sz w:val="24"/>
          <w:szCs w:val="24"/>
          <w:rtl/>
        </w:rPr>
      </w:pPr>
      <w:r>
        <w:rPr>
          <w:noProof/>
        </w:rPr>
        <w:drawing>
          <wp:anchor distT="0" distB="0" distL="114300" distR="114300" simplePos="0" relativeHeight="251801600" behindDoc="0" locked="0" layoutInCell="1" allowOverlap="1" wp14:anchorId="58A8D413" wp14:editId="5FDCC8A6">
            <wp:simplePos x="0" y="0"/>
            <wp:positionH relativeFrom="margin">
              <wp:posOffset>1240155</wp:posOffset>
            </wp:positionH>
            <wp:positionV relativeFrom="paragraph">
              <wp:posOffset>4165</wp:posOffset>
            </wp:positionV>
            <wp:extent cx="3893820" cy="1676400"/>
            <wp:effectExtent l="0" t="0" r="0" b="0"/>
            <wp:wrapSquare wrapText="bothSides"/>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893820" cy="1676400"/>
                    </a:xfrm>
                    <a:prstGeom prst="rect">
                      <a:avLst/>
                    </a:prstGeom>
                  </pic:spPr>
                </pic:pic>
              </a:graphicData>
            </a:graphic>
            <wp14:sizeRelH relativeFrom="margin">
              <wp14:pctWidth>0</wp14:pctWidth>
            </wp14:sizeRelH>
            <wp14:sizeRelV relativeFrom="margin">
              <wp14:pctHeight>0</wp14:pctHeight>
            </wp14:sizeRelV>
          </wp:anchor>
        </w:drawing>
      </w:r>
    </w:p>
    <w:p w:rsidR="00E66B00" w:rsidRDefault="00E66B00" w:rsidP="00E66B00">
      <w:pPr>
        <w:rPr>
          <w:sz w:val="24"/>
          <w:szCs w:val="24"/>
          <w:rtl/>
        </w:rPr>
      </w:pPr>
    </w:p>
    <w:p w:rsidR="00E66B00" w:rsidRDefault="00E66B00" w:rsidP="00E66B00">
      <w:pPr>
        <w:rPr>
          <w:sz w:val="24"/>
          <w:szCs w:val="24"/>
          <w:rtl/>
        </w:rPr>
      </w:pPr>
    </w:p>
    <w:p w:rsidR="00E66B00" w:rsidRDefault="00E66B00" w:rsidP="00E66B00">
      <w:pPr>
        <w:rPr>
          <w:sz w:val="24"/>
          <w:szCs w:val="24"/>
          <w:rtl/>
        </w:rPr>
      </w:pPr>
    </w:p>
    <w:p w:rsidR="00E66B00" w:rsidRDefault="00E66B00" w:rsidP="00E66B00">
      <w:pPr>
        <w:rPr>
          <w:sz w:val="24"/>
          <w:szCs w:val="24"/>
          <w:rtl/>
        </w:rPr>
      </w:pPr>
    </w:p>
    <w:p w:rsidR="00E66B00" w:rsidRDefault="00E66B00" w:rsidP="00E66B00">
      <w:pPr>
        <w:rPr>
          <w:sz w:val="24"/>
          <w:szCs w:val="24"/>
          <w:rtl/>
        </w:rPr>
      </w:pPr>
    </w:p>
    <w:p w:rsidR="009A7EE0" w:rsidRDefault="009A7EE0" w:rsidP="00E66B00">
      <w:pPr>
        <w:rPr>
          <w:sz w:val="24"/>
          <w:szCs w:val="24"/>
          <w:rtl/>
        </w:rPr>
      </w:pPr>
      <w:r>
        <w:rPr>
          <w:sz w:val="24"/>
          <w:szCs w:val="24"/>
          <w:rtl/>
        </w:rPr>
        <w:lastRenderedPageBreak/>
        <w:br/>
      </w:r>
    </w:p>
    <w:p w:rsidR="00E66B00" w:rsidRPr="009A7EE0" w:rsidRDefault="007D6476" w:rsidP="00E66B00">
      <w:pPr>
        <w:rPr>
          <w:sz w:val="24"/>
          <w:szCs w:val="24"/>
          <w:u w:val="single"/>
          <w:rtl/>
        </w:rPr>
      </w:pPr>
      <w:r>
        <w:rPr>
          <w:rFonts w:hint="cs"/>
          <w:noProof/>
          <w:sz w:val="24"/>
          <w:szCs w:val="24"/>
          <w:u w:val="single"/>
          <w:rtl/>
        </w:rPr>
        <mc:AlternateContent>
          <mc:Choice Requires="wps">
            <w:drawing>
              <wp:anchor distT="0" distB="0" distL="114300" distR="114300" simplePos="0" relativeHeight="251833344" behindDoc="0" locked="0" layoutInCell="1" allowOverlap="1">
                <wp:simplePos x="0" y="0"/>
                <wp:positionH relativeFrom="column">
                  <wp:posOffset>1598930</wp:posOffset>
                </wp:positionH>
                <wp:positionV relativeFrom="paragraph">
                  <wp:posOffset>-42281</wp:posOffset>
                </wp:positionV>
                <wp:extent cx="1216325" cy="276046"/>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1216325" cy="276046"/>
                        </a:xfrm>
                        <a:prstGeom prst="rect">
                          <a:avLst/>
                        </a:prstGeom>
                        <a:noFill/>
                        <a:ln w="6350">
                          <a:noFill/>
                        </a:ln>
                      </wps:spPr>
                      <wps:txbx>
                        <w:txbxContent>
                          <w:p w:rsidR="0035131E" w:rsidRDefault="0035131E">
                            <w:r>
                              <w:rPr>
                                <w:rFonts w:hint="cs"/>
                                <w:sz w:val="24"/>
                                <w:szCs w:val="24"/>
                                <w:u w:val="single"/>
                                <w:rtl/>
                              </w:rPr>
                              <w:t>אחרי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064" type="#_x0000_t202" style="position:absolute;left:0;text-align:left;margin-left:125.9pt;margin-top:-3.35pt;width:95.75pt;height:21.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" filled="f" stroked="f" strokeweight=".5pt">
                <v:textbox>
                  <w:txbxContent>
                    <w:p w:rsidR="0035131E" w:rsidRDefault="0035131E">
                      <w:r>
                        <w:rPr>
                          <w:rFonts w:hint="cs"/>
                          <w:sz w:val="24"/>
                          <w:szCs w:val="24"/>
                          <w:u w:val="single"/>
                          <w:rtl/>
                        </w:rPr>
                        <w:t>אחרי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v:textbox>
              </v:shape>
            </w:pict>
          </mc:Fallback>
        </mc:AlternateContent>
      </w:r>
      <w:r w:rsidR="00E66B00" w:rsidRPr="009A7EE0">
        <w:rPr>
          <w:rFonts w:hint="cs"/>
          <w:sz w:val="24"/>
          <w:szCs w:val="24"/>
          <w:u w:val="single"/>
          <w:rtl/>
        </w:rPr>
        <w:t xml:space="preserve">לפני </w:t>
      </w:r>
      <w:r w:rsidR="00AA610E">
        <w:rPr>
          <w:rFonts w:hint="cs"/>
          <w:sz w:val="24"/>
          <w:szCs w:val="24"/>
          <w:u w:val="single"/>
          <w:rtl/>
        </w:rPr>
        <w:t>ה</w:t>
      </w:r>
      <w:r w:rsidR="00E66B00" w:rsidRPr="009A7EE0">
        <w:rPr>
          <w:rFonts w:hint="cs"/>
          <w:sz w:val="24"/>
          <w:szCs w:val="24"/>
          <w:u w:val="single"/>
          <w:rtl/>
        </w:rPr>
        <w:t>מחיקה</w:t>
      </w:r>
      <w:r>
        <w:rPr>
          <w:rFonts w:hint="cs"/>
          <w:sz w:val="24"/>
          <w:szCs w:val="24"/>
          <w:u w:val="single"/>
          <w:rtl/>
        </w:rPr>
        <w:t>:</w:t>
      </w:r>
    </w:p>
    <w:p w:rsidR="007D6476" w:rsidRDefault="007D6476" w:rsidP="00E66B00">
      <w:pPr>
        <w:rPr>
          <w:noProof/>
          <w:sz w:val="24"/>
          <w:szCs w:val="24"/>
          <w:u w:val="single"/>
        </w:rPr>
      </w:pPr>
    </w:p>
    <w:p w:rsidR="007D6476" w:rsidRDefault="007D6476" w:rsidP="00E66B00">
      <w:pPr>
        <w:rPr>
          <w:noProof/>
          <w:sz w:val="24"/>
          <w:szCs w:val="24"/>
          <w:u w:val="single"/>
        </w:rPr>
      </w:pPr>
    </w:p>
    <w:p w:rsidR="00E66B00" w:rsidRDefault="007D6476" w:rsidP="00E66B00">
      <w:pPr>
        <w:rPr>
          <w:sz w:val="24"/>
          <w:szCs w:val="24"/>
          <w:rtl/>
        </w:rPr>
      </w:pPr>
      <w:r>
        <w:rPr>
          <w:noProof/>
        </w:rPr>
        <w:drawing>
          <wp:anchor distT="0" distB="0" distL="114300" distR="114300" simplePos="0" relativeHeight="251832320" behindDoc="0" locked="0" layoutInCell="1" allowOverlap="1">
            <wp:simplePos x="0" y="0"/>
            <wp:positionH relativeFrom="column">
              <wp:posOffset>462280</wp:posOffset>
            </wp:positionH>
            <wp:positionV relativeFrom="paragraph">
              <wp:posOffset>16246</wp:posOffset>
            </wp:positionV>
            <wp:extent cx="2352044" cy="5581290"/>
            <wp:effectExtent l="0" t="0" r="0" b="635"/>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2803" t="12025" r="59749" b="14387"/>
                    <a:stretch/>
                  </pic:blipFill>
                  <pic:spPr bwMode="auto">
                    <a:xfrm>
                      <a:off x="0" y="0"/>
                      <a:ext cx="2352044" cy="5581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7EE0">
        <w:rPr>
          <w:noProof/>
        </w:rPr>
        <mc:AlternateContent>
          <mc:Choice Requires="wps">
            <w:drawing>
              <wp:anchor distT="0" distB="0" distL="114300" distR="114300" simplePos="0" relativeHeight="251829248" behindDoc="0" locked="0" layoutInCell="1" allowOverlap="1" wp14:anchorId="1EC0888E" wp14:editId="5B437A4A">
                <wp:simplePos x="0" y="0"/>
                <wp:positionH relativeFrom="column">
                  <wp:posOffset>3346450</wp:posOffset>
                </wp:positionH>
                <wp:positionV relativeFrom="paragraph">
                  <wp:posOffset>1830070</wp:posOffset>
                </wp:positionV>
                <wp:extent cx="387985" cy="103505"/>
                <wp:effectExtent l="19050" t="19050" r="12065" b="10795"/>
                <wp:wrapNone/>
                <wp:docPr id="126" name="Oval 126"/>
                <wp:cNvGraphicFramePr/>
                <a:graphic xmlns:a="http://schemas.openxmlformats.org/drawingml/2006/main">
                  <a:graphicData uri="http://schemas.microsoft.com/office/word/2010/wordprocessingShape">
                    <wps:wsp>
                      <wps:cNvSpPr/>
                      <wps:spPr>
                        <a:xfrm>
                          <a:off x="0" y="0"/>
                          <a:ext cx="387985" cy="1035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A07FB" id="Oval 126" o:spid="_x0000_s1026" style="position:absolute;margin-left:263.5pt;margin-top:144.1pt;width:30.55pt;height:8.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" filled="f" strokecolor="red" strokeweight="2.25pt">
                <v:stroke joinstyle="miter"/>
              </v:oval>
            </w:pict>
          </mc:Fallback>
        </mc:AlternateContent>
      </w:r>
      <w:r w:rsidR="009A7EE0">
        <w:rPr>
          <w:noProof/>
        </w:rPr>
        <mc:AlternateContent>
          <mc:Choice Requires="wps">
            <w:drawing>
              <wp:anchor distT="0" distB="0" distL="114300" distR="114300" simplePos="0" relativeHeight="251831296" behindDoc="0" locked="0" layoutInCell="1" allowOverlap="1" wp14:anchorId="1EC0888E" wp14:editId="5B437A4A">
                <wp:simplePos x="0" y="0"/>
                <wp:positionH relativeFrom="column">
                  <wp:posOffset>3346821</wp:posOffset>
                </wp:positionH>
                <wp:positionV relativeFrom="paragraph">
                  <wp:posOffset>1933575</wp:posOffset>
                </wp:positionV>
                <wp:extent cx="388188" cy="103517"/>
                <wp:effectExtent l="19050" t="19050" r="12065" b="10795"/>
                <wp:wrapNone/>
                <wp:docPr id="127" name="Oval 127"/>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B4046" id="Oval 127" o:spid="_x0000_s1026" style="position:absolute;margin-left:263.55pt;margin-top:152.25pt;width:30.55pt;height:8.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" filled="f" strokecolor="red" strokeweight="2.25pt">
                <v:stroke joinstyle="miter"/>
              </v:oval>
            </w:pict>
          </mc:Fallback>
        </mc:AlternateContent>
      </w:r>
      <w:r w:rsidR="009A7EE0">
        <w:rPr>
          <w:noProof/>
        </w:rPr>
        <mc:AlternateContent>
          <mc:Choice Requires="wps">
            <w:drawing>
              <wp:anchor distT="0" distB="0" distL="114300" distR="114300" simplePos="0" relativeHeight="251827200" behindDoc="0" locked="0" layoutInCell="1" allowOverlap="1" wp14:anchorId="1EC0888E" wp14:editId="5B437A4A">
                <wp:simplePos x="0" y="0"/>
                <wp:positionH relativeFrom="column">
                  <wp:posOffset>3354705</wp:posOffset>
                </wp:positionH>
                <wp:positionV relativeFrom="paragraph">
                  <wp:posOffset>2261499</wp:posOffset>
                </wp:positionV>
                <wp:extent cx="388188" cy="103517"/>
                <wp:effectExtent l="19050" t="19050" r="12065" b="10795"/>
                <wp:wrapNone/>
                <wp:docPr id="125" name="Oval 125"/>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818D0" id="Oval 125" o:spid="_x0000_s1026" style="position:absolute;margin-left:264.15pt;margin-top:178.05pt;width:30.55pt;height:8.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" filled="f" strokecolor="red" strokeweight="2.25pt">
                <v:stroke joinstyle="miter"/>
              </v:oval>
            </w:pict>
          </mc:Fallback>
        </mc:AlternateContent>
      </w:r>
      <w:r w:rsidR="009A7EE0">
        <w:rPr>
          <w:noProof/>
        </w:rPr>
        <mc:AlternateContent>
          <mc:Choice Requires="wps">
            <w:drawing>
              <wp:anchor distT="0" distB="0" distL="114300" distR="114300" simplePos="0" relativeHeight="251825152" behindDoc="0" locked="0" layoutInCell="1" allowOverlap="1" wp14:anchorId="1EC0888E" wp14:editId="5B437A4A">
                <wp:simplePos x="0" y="0"/>
                <wp:positionH relativeFrom="column">
                  <wp:posOffset>3338566</wp:posOffset>
                </wp:positionH>
                <wp:positionV relativeFrom="paragraph">
                  <wp:posOffset>2580640</wp:posOffset>
                </wp:positionV>
                <wp:extent cx="388188" cy="103517"/>
                <wp:effectExtent l="19050" t="19050" r="12065" b="10795"/>
                <wp:wrapNone/>
                <wp:docPr id="124" name="Oval 124"/>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59EAD" id="Oval 124" o:spid="_x0000_s1026" style="position:absolute;margin-left:262.9pt;margin-top:203.2pt;width:30.55pt;height:8.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" filled="f" strokecolor="red" strokeweight="2.25pt">
                <v:stroke joinstyle="miter"/>
              </v:oval>
            </w:pict>
          </mc:Fallback>
        </mc:AlternateContent>
      </w:r>
      <w:r w:rsidR="009A7EE0">
        <w:rPr>
          <w:noProof/>
        </w:rPr>
        <mc:AlternateContent>
          <mc:Choice Requires="wps">
            <w:drawing>
              <wp:anchor distT="0" distB="0" distL="114300" distR="114300" simplePos="0" relativeHeight="251823104" behindDoc="0" locked="0" layoutInCell="1" allowOverlap="1" wp14:anchorId="1EC0888E" wp14:editId="5B437A4A">
                <wp:simplePos x="0" y="0"/>
                <wp:positionH relativeFrom="column">
                  <wp:posOffset>3346450</wp:posOffset>
                </wp:positionH>
                <wp:positionV relativeFrom="paragraph">
                  <wp:posOffset>3995791</wp:posOffset>
                </wp:positionV>
                <wp:extent cx="388188" cy="103517"/>
                <wp:effectExtent l="19050" t="19050" r="12065" b="10795"/>
                <wp:wrapNone/>
                <wp:docPr id="123" name="Oval 123"/>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726458" id="Oval 123" o:spid="_x0000_s1026" style="position:absolute;margin-left:263.5pt;margin-top:314.65pt;width:30.55pt;height:8.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" filled="f" strokecolor="red" strokeweight="2.25pt">
                <v:stroke joinstyle="miter"/>
              </v:oval>
            </w:pict>
          </mc:Fallback>
        </mc:AlternateContent>
      </w:r>
      <w:r w:rsidR="009A7EE0">
        <w:rPr>
          <w:noProof/>
        </w:rPr>
        <mc:AlternateContent>
          <mc:Choice Requires="wps">
            <w:drawing>
              <wp:anchor distT="0" distB="0" distL="114300" distR="114300" simplePos="0" relativeHeight="251821056" behindDoc="0" locked="0" layoutInCell="1" allowOverlap="1" wp14:anchorId="1EC0888E" wp14:editId="5B437A4A">
                <wp:simplePos x="0" y="0"/>
                <wp:positionH relativeFrom="column">
                  <wp:posOffset>3346186</wp:posOffset>
                </wp:positionH>
                <wp:positionV relativeFrom="paragraph">
                  <wp:posOffset>4538345</wp:posOffset>
                </wp:positionV>
                <wp:extent cx="388188" cy="103517"/>
                <wp:effectExtent l="19050" t="19050" r="12065" b="10795"/>
                <wp:wrapNone/>
                <wp:docPr id="122" name="Oval 122"/>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E5C0A" id="Oval 122" o:spid="_x0000_s1026" style="position:absolute;margin-left:263.5pt;margin-top:357.35pt;width:30.55pt;height:8.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" filled="f" strokecolor="red" strokeweight="2.25pt">
                <v:stroke joinstyle="miter"/>
              </v:oval>
            </w:pict>
          </mc:Fallback>
        </mc:AlternateContent>
      </w:r>
      <w:r w:rsidR="009A7EE0">
        <w:rPr>
          <w:noProof/>
        </w:rPr>
        <mc:AlternateContent>
          <mc:Choice Requires="wps">
            <w:drawing>
              <wp:anchor distT="0" distB="0" distL="114300" distR="114300" simplePos="0" relativeHeight="251819008" behindDoc="0" locked="0" layoutInCell="1" allowOverlap="1" wp14:anchorId="1EC0888E" wp14:editId="5B437A4A">
                <wp:simplePos x="0" y="0"/>
                <wp:positionH relativeFrom="column">
                  <wp:posOffset>3364494</wp:posOffset>
                </wp:positionH>
                <wp:positionV relativeFrom="paragraph">
                  <wp:posOffset>5085715</wp:posOffset>
                </wp:positionV>
                <wp:extent cx="388188" cy="103517"/>
                <wp:effectExtent l="19050" t="19050" r="12065" b="10795"/>
                <wp:wrapNone/>
                <wp:docPr id="121" name="Oval 121"/>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BE78D" id="Oval 121" o:spid="_x0000_s1026" style="position:absolute;margin-left:264.9pt;margin-top:400.45pt;width:30.55pt;height:8.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" filled="f" strokecolor="red" strokeweight="2.25pt">
                <v:stroke joinstyle="miter"/>
              </v:oval>
            </w:pict>
          </mc:Fallback>
        </mc:AlternateContent>
      </w:r>
      <w:r w:rsidR="009A7EE0">
        <w:rPr>
          <w:noProof/>
        </w:rPr>
        <mc:AlternateContent>
          <mc:Choice Requires="wps">
            <w:drawing>
              <wp:anchor distT="0" distB="0" distL="114300" distR="114300" simplePos="0" relativeHeight="251816960" behindDoc="0" locked="0" layoutInCell="1" allowOverlap="1" wp14:anchorId="1EC0888E" wp14:editId="5B437A4A">
                <wp:simplePos x="0" y="0"/>
                <wp:positionH relativeFrom="column">
                  <wp:posOffset>3363595</wp:posOffset>
                </wp:positionH>
                <wp:positionV relativeFrom="paragraph">
                  <wp:posOffset>5194564</wp:posOffset>
                </wp:positionV>
                <wp:extent cx="388188" cy="103517"/>
                <wp:effectExtent l="19050" t="19050" r="12065" b="10795"/>
                <wp:wrapNone/>
                <wp:docPr id="120" name="Oval 120"/>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AADB7" id="Oval 120" o:spid="_x0000_s1026" style="position:absolute;margin-left:264.85pt;margin-top:409pt;width:30.55pt;height:8.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" filled="f" strokecolor="red" strokeweight="2.25pt">
                <v:stroke joinstyle="miter"/>
              </v:oval>
            </w:pict>
          </mc:Fallback>
        </mc:AlternateContent>
      </w:r>
      <w:r w:rsidR="009A7EE0">
        <w:rPr>
          <w:noProof/>
        </w:rPr>
        <mc:AlternateContent>
          <mc:Choice Requires="wps">
            <w:drawing>
              <wp:anchor distT="0" distB="0" distL="114300" distR="114300" simplePos="0" relativeHeight="251814912" behindDoc="0" locked="0" layoutInCell="1" allowOverlap="1" wp14:anchorId="1EC0888E" wp14:editId="5B437A4A">
                <wp:simplePos x="0" y="0"/>
                <wp:positionH relativeFrom="column">
                  <wp:posOffset>3346186</wp:posOffset>
                </wp:positionH>
                <wp:positionV relativeFrom="paragraph">
                  <wp:posOffset>2908300</wp:posOffset>
                </wp:positionV>
                <wp:extent cx="388188" cy="103517"/>
                <wp:effectExtent l="19050" t="19050" r="12065" b="10795"/>
                <wp:wrapNone/>
                <wp:docPr id="119" name="Oval 119"/>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BA897" id="Oval 119" o:spid="_x0000_s1026" style="position:absolute;margin-left:263.5pt;margin-top:229pt;width:30.55pt;height:8.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" filled="f" strokecolor="red" strokeweight="2.25pt">
                <v:stroke joinstyle="miter"/>
              </v:oval>
            </w:pict>
          </mc:Fallback>
        </mc:AlternateContent>
      </w:r>
      <w:r w:rsidR="009A7EE0">
        <w:rPr>
          <w:noProof/>
        </w:rPr>
        <mc:AlternateContent>
          <mc:Choice Requires="wps">
            <w:drawing>
              <wp:anchor distT="0" distB="0" distL="114300" distR="114300" simplePos="0" relativeHeight="251812864" behindDoc="0" locked="0" layoutInCell="1" allowOverlap="1" wp14:anchorId="1EC0888E" wp14:editId="5B437A4A">
                <wp:simplePos x="0" y="0"/>
                <wp:positionH relativeFrom="column">
                  <wp:posOffset>3364494</wp:posOffset>
                </wp:positionH>
                <wp:positionV relativeFrom="paragraph">
                  <wp:posOffset>967105</wp:posOffset>
                </wp:positionV>
                <wp:extent cx="388188" cy="103517"/>
                <wp:effectExtent l="19050" t="19050" r="12065" b="10795"/>
                <wp:wrapNone/>
                <wp:docPr id="118" name="Oval 118"/>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17194" id="Oval 118" o:spid="_x0000_s1026" style="position:absolute;margin-left:264.9pt;margin-top:76.15pt;width:30.55pt;height:8.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" filled="f" strokecolor="red" strokeweight="2.25pt">
                <v:stroke joinstyle="miter"/>
              </v:oval>
            </w:pict>
          </mc:Fallback>
        </mc:AlternateContent>
      </w:r>
      <w:r w:rsidR="009A7EE0">
        <w:rPr>
          <w:noProof/>
        </w:rPr>
        <mc:AlternateContent>
          <mc:Choice Requires="wps">
            <w:drawing>
              <wp:anchor distT="0" distB="0" distL="114300" distR="114300" simplePos="0" relativeHeight="251802624" behindDoc="0" locked="0" layoutInCell="1" allowOverlap="1">
                <wp:simplePos x="0" y="0"/>
                <wp:positionH relativeFrom="column">
                  <wp:posOffset>3359150</wp:posOffset>
                </wp:positionH>
                <wp:positionV relativeFrom="paragraph">
                  <wp:posOffset>619760</wp:posOffset>
                </wp:positionV>
                <wp:extent cx="387985" cy="103505"/>
                <wp:effectExtent l="19050" t="19050" r="12065" b="10795"/>
                <wp:wrapNone/>
                <wp:docPr id="113" name="Oval 113"/>
                <wp:cNvGraphicFramePr/>
                <a:graphic xmlns:a="http://schemas.openxmlformats.org/drawingml/2006/main">
                  <a:graphicData uri="http://schemas.microsoft.com/office/word/2010/wordprocessingShape">
                    <wps:wsp>
                      <wps:cNvSpPr/>
                      <wps:spPr>
                        <a:xfrm>
                          <a:off x="0" y="0"/>
                          <a:ext cx="387985" cy="1035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76E6B" id="Oval 113" o:spid="_x0000_s1026" style="position:absolute;margin-left:264.5pt;margin-top:48.8pt;width:30.55pt;height:8.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" filled="f" strokecolor="red" strokeweight="2.25pt">
                <v:stroke joinstyle="miter"/>
              </v:oval>
            </w:pict>
          </mc:Fallback>
        </mc:AlternateContent>
      </w:r>
      <w:r w:rsidR="009A7EE0">
        <w:rPr>
          <w:noProof/>
        </w:rPr>
        <mc:AlternateContent>
          <mc:Choice Requires="wps">
            <w:drawing>
              <wp:anchor distT="0" distB="0" distL="114300" distR="114300" simplePos="0" relativeHeight="251806720" behindDoc="0" locked="0" layoutInCell="1" allowOverlap="1" wp14:anchorId="1EC0888E" wp14:editId="5B437A4A">
                <wp:simplePos x="0" y="0"/>
                <wp:positionH relativeFrom="column">
                  <wp:posOffset>3359150</wp:posOffset>
                </wp:positionH>
                <wp:positionV relativeFrom="paragraph">
                  <wp:posOffset>844550</wp:posOffset>
                </wp:positionV>
                <wp:extent cx="387985" cy="103505"/>
                <wp:effectExtent l="19050" t="19050" r="12065" b="10795"/>
                <wp:wrapNone/>
                <wp:docPr id="115" name="Oval 115"/>
                <wp:cNvGraphicFramePr/>
                <a:graphic xmlns:a="http://schemas.openxmlformats.org/drawingml/2006/main">
                  <a:graphicData uri="http://schemas.microsoft.com/office/word/2010/wordprocessingShape">
                    <wps:wsp>
                      <wps:cNvSpPr/>
                      <wps:spPr>
                        <a:xfrm>
                          <a:off x="0" y="0"/>
                          <a:ext cx="387985" cy="1035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E4F5" id="Oval 115" o:spid="_x0000_s1026" style="position:absolute;margin-left:264.5pt;margin-top:66.5pt;width:30.55pt;height:8.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" filled="f" strokecolor="red" strokeweight="2.25pt">
                <v:stroke joinstyle="miter"/>
              </v:oval>
            </w:pict>
          </mc:Fallback>
        </mc:AlternateContent>
      </w:r>
      <w:r w:rsidR="009A7EE0">
        <w:rPr>
          <w:noProof/>
        </w:rPr>
        <mc:AlternateContent>
          <mc:Choice Requires="wps">
            <w:drawing>
              <wp:anchor distT="0" distB="0" distL="114300" distR="114300" simplePos="0" relativeHeight="251804672" behindDoc="0" locked="0" layoutInCell="1" allowOverlap="1" wp14:anchorId="1EC0888E" wp14:editId="5B437A4A">
                <wp:simplePos x="0" y="0"/>
                <wp:positionH relativeFrom="column">
                  <wp:posOffset>3359150</wp:posOffset>
                </wp:positionH>
                <wp:positionV relativeFrom="paragraph">
                  <wp:posOffset>741045</wp:posOffset>
                </wp:positionV>
                <wp:extent cx="387985" cy="103505"/>
                <wp:effectExtent l="19050" t="19050" r="12065" b="10795"/>
                <wp:wrapNone/>
                <wp:docPr id="114" name="Oval 114"/>
                <wp:cNvGraphicFramePr/>
                <a:graphic xmlns:a="http://schemas.openxmlformats.org/drawingml/2006/main">
                  <a:graphicData uri="http://schemas.microsoft.com/office/word/2010/wordprocessingShape">
                    <wps:wsp>
                      <wps:cNvSpPr/>
                      <wps:spPr>
                        <a:xfrm>
                          <a:off x="0" y="0"/>
                          <a:ext cx="387985" cy="1035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F6FCD" id="Oval 114" o:spid="_x0000_s1026" style="position:absolute;margin-left:264.5pt;margin-top:58.35pt;width:30.55pt;height:8.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" filled="f" strokecolor="red" strokeweight="2.25pt">
                <v:stroke joinstyle="miter"/>
              </v:oval>
            </w:pict>
          </mc:Fallback>
        </mc:AlternateContent>
      </w:r>
      <w:r w:rsidR="009A7EE0">
        <w:rPr>
          <w:noProof/>
        </w:rPr>
        <mc:AlternateContent>
          <mc:Choice Requires="wps">
            <w:drawing>
              <wp:anchor distT="0" distB="0" distL="114300" distR="114300" simplePos="0" relativeHeight="251810816" behindDoc="0" locked="0" layoutInCell="1" allowOverlap="1" wp14:anchorId="1EC0888E" wp14:editId="5B437A4A">
                <wp:simplePos x="0" y="0"/>
                <wp:positionH relativeFrom="column">
                  <wp:posOffset>3347085</wp:posOffset>
                </wp:positionH>
                <wp:positionV relativeFrom="paragraph">
                  <wp:posOffset>1718046</wp:posOffset>
                </wp:positionV>
                <wp:extent cx="388188" cy="103517"/>
                <wp:effectExtent l="19050" t="19050" r="12065" b="10795"/>
                <wp:wrapNone/>
                <wp:docPr id="117" name="Oval 117"/>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3A00A" id="Oval 117" o:spid="_x0000_s1026" style="position:absolute;margin-left:263.55pt;margin-top:135.3pt;width:30.55pt;height:8.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" filled="f" strokecolor="red" strokeweight="2.25pt">
                <v:stroke joinstyle="miter"/>
              </v:oval>
            </w:pict>
          </mc:Fallback>
        </mc:AlternateContent>
      </w:r>
      <w:r w:rsidR="009A7EE0">
        <w:rPr>
          <w:noProof/>
        </w:rPr>
        <mc:AlternateContent>
          <mc:Choice Requires="wps">
            <w:drawing>
              <wp:anchor distT="0" distB="0" distL="114300" distR="114300" simplePos="0" relativeHeight="251808768" behindDoc="0" locked="0" layoutInCell="1" allowOverlap="1" wp14:anchorId="1EC0888E" wp14:editId="5B437A4A">
                <wp:simplePos x="0" y="0"/>
                <wp:positionH relativeFrom="column">
                  <wp:posOffset>3342735</wp:posOffset>
                </wp:positionH>
                <wp:positionV relativeFrom="paragraph">
                  <wp:posOffset>1284701</wp:posOffset>
                </wp:positionV>
                <wp:extent cx="388188" cy="103517"/>
                <wp:effectExtent l="19050" t="19050" r="12065" b="10795"/>
                <wp:wrapNone/>
                <wp:docPr id="116" name="Oval 116"/>
                <wp:cNvGraphicFramePr/>
                <a:graphic xmlns:a="http://schemas.openxmlformats.org/drawingml/2006/main">
                  <a:graphicData uri="http://schemas.microsoft.com/office/word/2010/wordprocessingShape">
                    <wps:wsp>
                      <wps:cNvSpPr/>
                      <wps:spPr>
                        <a:xfrm>
                          <a:off x="0" y="0"/>
                          <a:ext cx="388188" cy="10351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ADBB73" id="Oval 116" o:spid="_x0000_s1026" style="position:absolute;margin-left:263.2pt;margin-top:101.15pt;width:30.55pt;height:8.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" filled="f" strokecolor="red" strokeweight="2.25pt">
                <v:stroke joinstyle="miter"/>
              </v:oval>
            </w:pict>
          </mc:Fallback>
        </mc:AlternateContent>
      </w:r>
      <w:r w:rsidR="00E66B00">
        <w:rPr>
          <w:noProof/>
        </w:rPr>
        <w:drawing>
          <wp:inline distT="0" distB="0" distL="0" distR="0">
            <wp:extent cx="2510287" cy="5666776"/>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7639" t="9143" r="71875" b="8642"/>
                    <a:stretch/>
                  </pic:blipFill>
                  <pic:spPr bwMode="auto">
                    <a:xfrm>
                      <a:off x="0" y="0"/>
                      <a:ext cx="2527412" cy="5705434"/>
                    </a:xfrm>
                    <a:prstGeom prst="rect">
                      <a:avLst/>
                    </a:prstGeom>
                    <a:ln>
                      <a:noFill/>
                    </a:ln>
                    <a:extLst>
                      <a:ext uri="{53640926-AAD7-44D8-BBD7-CCE9431645EC}">
                        <a14:shadowObscured xmlns:a14="http://schemas.microsoft.com/office/drawing/2010/main"/>
                      </a:ext>
                    </a:extLst>
                  </pic:spPr>
                </pic:pic>
              </a:graphicData>
            </a:graphic>
          </wp:inline>
        </w:drawing>
      </w:r>
    </w:p>
    <w:p w:rsidR="007D6476" w:rsidRDefault="007D6476" w:rsidP="008E7FA0">
      <w:pPr>
        <w:jc w:val="center"/>
        <w:rPr>
          <w:sz w:val="52"/>
          <w:szCs w:val="52"/>
          <w:rtl/>
        </w:rPr>
      </w:pPr>
    </w:p>
    <w:p w:rsidR="007D6476" w:rsidRDefault="007D6476">
      <w:pPr>
        <w:bidi w:val="0"/>
        <w:spacing w:line="259" w:lineRule="auto"/>
        <w:rPr>
          <w:sz w:val="52"/>
          <w:szCs w:val="52"/>
          <w:rtl/>
        </w:rPr>
      </w:pPr>
      <w:r>
        <w:rPr>
          <w:sz w:val="52"/>
          <w:szCs w:val="52"/>
          <w:rtl/>
        </w:rPr>
        <w:br w:type="page"/>
      </w:r>
    </w:p>
    <w:p w:rsidR="00AA610E" w:rsidRDefault="00123A80" w:rsidP="00123A80">
      <w:pPr>
        <w:rPr>
          <w:noProof/>
        </w:rPr>
      </w:pPr>
      <w:r>
        <w:rPr>
          <w:noProof/>
        </w:rPr>
        <w:lastRenderedPageBreak/>
        <w:drawing>
          <wp:anchor distT="0" distB="0" distL="114300" distR="114300" simplePos="0" relativeHeight="251882496" behindDoc="0" locked="0" layoutInCell="1" allowOverlap="1">
            <wp:simplePos x="0" y="0"/>
            <wp:positionH relativeFrom="column">
              <wp:posOffset>2946172</wp:posOffset>
            </wp:positionH>
            <wp:positionV relativeFrom="paragraph">
              <wp:posOffset>282245</wp:posOffset>
            </wp:positionV>
            <wp:extent cx="2479853" cy="1383337"/>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2301" t="17336" r="69791" b="64906"/>
                    <a:stretch/>
                  </pic:blipFill>
                  <pic:spPr bwMode="auto">
                    <a:xfrm>
                      <a:off x="0" y="0"/>
                      <a:ext cx="2479853" cy="13833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610E">
        <w:rPr>
          <w:rFonts w:hint="cs"/>
          <w:noProof/>
          <w:sz w:val="24"/>
          <w:szCs w:val="24"/>
          <w:u w:val="single"/>
          <w:rtl/>
        </w:rPr>
        <mc:AlternateContent>
          <mc:Choice Requires="wps">
            <w:drawing>
              <wp:anchor distT="0" distB="0" distL="114300" distR="114300" simplePos="0" relativeHeight="251837440" behindDoc="0" locked="0" layoutInCell="1" allowOverlap="1" wp14:anchorId="7CE34E13" wp14:editId="37371A6D">
                <wp:simplePos x="0" y="0"/>
                <wp:positionH relativeFrom="column">
                  <wp:posOffset>4020209</wp:posOffset>
                </wp:positionH>
                <wp:positionV relativeFrom="paragraph">
                  <wp:posOffset>1768415</wp:posOffset>
                </wp:positionV>
                <wp:extent cx="1216325" cy="276046"/>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1216325" cy="276046"/>
                        </a:xfrm>
                        <a:prstGeom prst="rect">
                          <a:avLst/>
                        </a:prstGeom>
                        <a:noFill/>
                        <a:ln w="6350">
                          <a:noFill/>
                        </a:ln>
                      </wps:spPr>
                      <wps:txbx>
                        <w:txbxContent>
                          <w:p w:rsidR="0035131E" w:rsidRDefault="0035131E" w:rsidP="00AA610E">
                            <w:r>
                              <w:rPr>
                                <w:rFonts w:hint="cs"/>
                                <w:sz w:val="24"/>
                                <w:szCs w:val="24"/>
                                <w:u w:val="single"/>
                                <w:rtl/>
                              </w:rPr>
                              <w:t>לפני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34E13" id="Text Box 451" o:spid="_x0000_s1065" type="#_x0000_t202" style="position:absolute;left:0;text-align:left;margin-left:316.55pt;margin-top:139.25pt;width:95.75pt;height:21.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" filled="f" stroked="f" strokeweight=".5pt">
                <v:textbox>
                  <w:txbxContent>
                    <w:p w:rsidR="0035131E" w:rsidRDefault="0035131E" w:rsidP="00AA610E">
                      <w:r>
                        <w:rPr>
                          <w:rFonts w:hint="cs"/>
                          <w:sz w:val="24"/>
                          <w:szCs w:val="24"/>
                          <w:u w:val="single"/>
                          <w:rtl/>
                        </w:rPr>
                        <w:t>לפני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v:textbox>
              </v:shape>
            </w:pict>
          </mc:Fallback>
        </mc:AlternateContent>
      </w:r>
      <w:r w:rsidR="00AA610E">
        <w:rPr>
          <w:noProof/>
        </w:rPr>
        <w:drawing>
          <wp:anchor distT="0" distB="0" distL="114300" distR="114300" simplePos="0" relativeHeight="251835392" behindDoc="0" locked="0" layoutInCell="1" allowOverlap="1">
            <wp:simplePos x="0" y="0"/>
            <wp:positionH relativeFrom="margin">
              <wp:posOffset>2910912</wp:posOffset>
            </wp:positionH>
            <wp:positionV relativeFrom="paragraph">
              <wp:posOffset>2139088</wp:posOffset>
            </wp:positionV>
            <wp:extent cx="2277110" cy="4690220"/>
            <wp:effectExtent l="0" t="0" r="889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0192" t="13472" r="57214" b="40418"/>
                    <a:stretch/>
                  </pic:blipFill>
                  <pic:spPr bwMode="auto">
                    <a:xfrm>
                      <a:off x="0" y="0"/>
                      <a:ext cx="2277110" cy="4690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24F" w:rsidRPr="0081424F">
        <w:rPr>
          <w:rFonts w:hint="cs"/>
          <w:sz w:val="24"/>
          <w:szCs w:val="24"/>
          <w:u w:val="single"/>
          <w:rtl/>
        </w:rPr>
        <w:t xml:space="preserve">מחיקת מטבלת </w:t>
      </w:r>
      <w:r w:rsidR="0081424F" w:rsidRPr="0081424F">
        <w:rPr>
          <w:sz w:val="24"/>
          <w:szCs w:val="24"/>
          <w:u w:val="single"/>
        </w:rPr>
        <w:t>defendant</w:t>
      </w:r>
      <w:r w:rsidR="0081424F">
        <w:rPr>
          <w:rFonts w:hint="cs"/>
          <w:sz w:val="24"/>
          <w:szCs w:val="24"/>
          <w:rtl/>
        </w:rPr>
        <w:t>:</w:t>
      </w:r>
      <w:r w:rsidRPr="00123A80">
        <w:rPr>
          <w:noProof/>
        </w:rPr>
        <w:t xml:space="preserve"> </w:t>
      </w:r>
    </w:p>
    <w:p w:rsidR="00AA610E" w:rsidRDefault="00BE3858">
      <w:pPr>
        <w:bidi w:val="0"/>
        <w:spacing w:line="259" w:lineRule="auto"/>
        <w:rPr>
          <w:noProof/>
        </w:rPr>
      </w:pPr>
      <w:r>
        <w:rPr>
          <w:rFonts w:hint="cs"/>
          <w:noProof/>
          <w:sz w:val="24"/>
          <w:szCs w:val="24"/>
          <w:u w:val="single"/>
          <w:rtl/>
        </w:rPr>
        <mc:AlternateContent>
          <mc:Choice Requires="wps">
            <w:drawing>
              <wp:anchor distT="0" distB="0" distL="114300" distR="114300" simplePos="0" relativeHeight="251885568" behindDoc="0" locked="0" layoutInCell="1" allowOverlap="1" wp14:anchorId="71217C0E" wp14:editId="2CA10FDC">
                <wp:simplePos x="0" y="0"/>
                <wp:positionH relativeFrom="column">
                  <wp:posOffset>716890</wp:posOffset>
                </wp:positionH>
                <wp:positionV relativeFrom="paragraph">
                  <wp:posOffset>1381937</wp:posOffset>
                </wp:positionV>
                <wp:extent cx="1216325" cy="276046"/>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216325" cy="276046"/>
                        </a:xfrm>
                        <a:prstGeom prst="rect">
                          <a:avLst/>
                        </a:prstGeom>
                        <a:noFill/>
                        <a:ln w="6350">
                          <a:noFill/>
                        </a:ln>
                      </wps:spPr>
                      <wps:txbx>
                        <w:txbxContent>
                          <w:p w:rsidR="0035131E" w:rsidRDefault="0035131E" w:rsidP="00BE3858">
                            <w:r>
                              <w:rPr>
                                <w:rFonts w:hint="cs"/>
                                <w:sz w:val="24"/>
                                <w:szCs w:val="24"/>
                                <w:u w:val="single"/>
                                <w:rtl/>
                              </w:rPr>
                              <w:t>אחרי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17C0E" id="Text Box 131" o:spid="_x0000_s1066" type="#_x0000_t202" style="position:absolute;left:0;text-align:left;margin-left:56.45pt;margin-top:108.8pt;width:95.75pt;height:21.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" filled="f" stroked="f" strokeweight=".5pt">
                <v:textbox>
                  <w:txbxContent>
                    <w:p w:rsidR="0035131E" w:rsidRDefault="0035131E" w:rsidP="00BE3858">
                      <w:r>
                        <w:rPr>
                          <w:rFonts w:hint="cs"/>
                          <w:sz w:val="24"/>
                          <w:szCs w:val="24"/>
                          <w:u w:val="single"/>
                          <w:rtl/>
                        </w:rPr>
                        <w:t>אחרי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v:textbox>
              </v:shape>
            </w:pict>
          </mc:Fallback>
        </mc:AlternateContent>
      </w:r>
      <w:r>
        <w:rPr>
          <w:noProof/>
        </w:rPr>
        <w:drawing>
          <wp:anchor distT="0" distB="0" distL="114300" distR="114300" simplePos="0" relativeHeight="251883520" behindDoc="0" locked="0" layoutInCell="1" allowOverlap="1">
            <wp:simplePos x="0" y="0"/>
            <wp:positionH relativeFrom="column">
              <wp:posOffset>290703</wp:posOffset>
            </wp:positionH>
            <wp:positionV relativeFrom="paragraph">
              <wp:posOffset>1853413</wp:posOffset>
            </wp:positionV>
            <wp:extent cx="1571752" cy="4591311"/>
            <wp:effectExtent l="0" t="0" r="9525"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3074" t="25127" r="67200" b="24373"/>
                    <a:stretch/>
                  </pic:blipFill>
                  <pic:spPr bwMode="auto">
                    <a:xfrm>
                      <a:off x="0" y="0"/>
                      <a:ext cx="1571752" cy="45913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610E">
        <w:rPr>
          <w:noProof/>
        </w:rPr>
        <w:br w:type="page"/>
      </w:r>
    </w:p>
    <w:p w:rsidR="004C54D2" w:rsidRDefault="00D94536" w:rsidP="00D94536">
      <w:pPr>
        <w:jc w:val="left"/>
        <w:rPr>
          <w:sz w:val="24"/>
          <w:szCs w:val="24"/>
          <w:rtl/>
        </w:rPr>
      </w:pPr>
      <w:r>
        <w:rPr>
          <w:noProof/>
        </w:rPr>
        <w:lastRenderedPageBreak/>
        <w:drawing>
          <wp:anchor distT="0" distB="0" distL="114300" distR="114300" simplePos="0" relativeHeight="251870208" behindDoc="0" locked="0" layoutInCell="1" allowOverlap="1">
            <wp:simplePos x="0" y="0"/>
            <wp:positionH relativeFrom="margin">
              <wp:posOffset>341986</wp:posOffset>
            </wp:positionH>
            <wp:positionV relativeFrom="paragraph">
              <wp:posOffset>5003597</wp:posOffset>
            </wp:positionV>
            <wp:extent cx="3562502" cy="3900054"/>
            <wp:effectExtent l="0" t="0" r="0" b="571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1637" t="25164" r="53302" b="6612"/>
                    <a:stretch/>
                  </pic:blipFill>
                  <pic:spPr bwMode="auto">
                    <a:xfrm>
                      <a:off x="0" y="0"/>
                      <a:ext cx="3569291" cy="39074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noProof/>
          <w:sz w:val="24"/>
          <w:szCs w:val="24"/>
          <w:u w:val="single"/>
          <w:rtl/>
        </w:rPr>
        <mc:AlternateContent>
          <mc:Choice Requires="wps">
            <w:drawing>
              <wp:anchor distT="0" distB="0" distL="114300" distR="114300" simplePos="0" relativeHeight="251880448" behindDoc="0" locked="0" layoutInCell="1" allowOverlap="1" wp14:anchorId="5461E18E" wp14:editId="4A16F8CD">
                <wp:simplePos x="0" y="0"/>
                <wp:positionH relativeFrom="margin">
                  <wp:posOffset>4255440</wp:posOffset>
                </wp:positionH>
                <wp:positionV relativeFrom="paragraph">
                  <wp:posOffset>4981169</wp:posOffset>
                </wp:positionV>
                <wp:extent cx="1216325" cy="276046"/>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1216325" cy="276046"/>
                        </a:xfrm>
                        <a:prstGeom prst="rect">
                          <a:avLst/>
                        </a:prstGeom>
                        <a:noFill/>
                        <a:ln w="6350">
                          <a:noFill/>
                        </a:ln>
                      </wps:spPr>
                      <wps:txbx>
                        <w:txbxContent>
                          <w:p w:rsidR="0035131E" w:rsidRDefault="0035131E" w:rsidP="00D94536">
                            <w:r>
                              <w:rPr>
                                <w:rFonts w:hint="cs"/>
                                <w:sz w:val="24"/>
                                <w:szCs w:val="24"/>
                                <w:u w:val="single"/>
                                <w:rtl/>
                              </w:rPr>
                              <w:t>אחרי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1E18E" id="Text Box 477" o:spid="_x0000_s1067" type="#_x0000_t202" style="position:absolute;left:0;text-align:left;margin-left:335.05pt;margin-top:392.2pt;width:95.75pt;height:21.7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" filled="f" stroked="f" strokeweight=".5pt">
                <v:textbox>
                  <w:txbxContent>
                    <w:p w:rsidR="0035131E" w:rsidRDefault="0035131E" w:rsidP="00D94536">
                      <w:r>
                        <w:rPr>
                          <w:rFonts w:hint="cs"/>
                          <w:sz w:val="24"/>
                          <w:szCs w:val="24"/>
                          <w:u w:val="single"/>
                          <w:rtl/>
                        </w:rPr>
                        <w:t>אחרי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v:textbox>
                <w10:wrap anchorx="margin"/>
              </v:shape>
            </w:pict>
          </mc:Fallback>
        </mc:AlternateContent>
      </w:r>
      <w:r>
        <w:rPr>
          <w:noProof/>
        </w:rPr>
        <mc:AlternateContent>
          <mc:Choice Requires="wps">
            <w:drawing>
              <wp:anchor distT="0" distB="0" distL="114300" distR="114300" simplePos="0" relativeHeight="251858944" behindDoc="0" locked="0" layoutInCell="1" allowOverlap="1" wp14:anchorId="5F8C761F" wp14:editId="2A9C7288">
                <wp:simplePos x="0" y="0"/>
                <wp:positionH relativeFrom="column">
                  <wp:posOffset>2338705</wp:posOffset>
                </wp:positionH>
                <wp:positionV relativeFrom="paragraph">
                  <wp:posOffset>2113915</wp:posOffset>
                </wp:positionV>
                <wp:extent cx="342900" cy="123825"/>
                <wp:effectExtent l="19050" t="19050" r="19050" b="28575"/>
                <wp:wrapNone/>
                <wp:docPr id="465" name="Oval 465"/>
                <wp:cNvGraphicFramePr/>
                <a:graphic xmlns:a="http://schemas.openxmlformats.org/drawingml/2006/main">
                  <a:graphicData uri="http://schemas.microsoft.com/office/word/2010/wordprocessingShape">
                    <wps:wsp>
                      <wps:cNvSpPr/>
                      <wps:spPr>
                        <a:xfrm>
                          <a:off x="0" y="0"/>
                          <a:ext cx="342900" cy="1238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B15DE" id="Oval 465" o:spid="_x0000_s1026" style="position:absolute;margin-left:184.15pt;margin-top:166.45pt;width:27pt;height:9.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" filled="f" strokecolor="red" strokeweight="2.25pt">
                <v:stroke joinstyle="miter"/>
              </v:oval>
            </w:pict>
          </mc:Fallback>
        </mc:AlternateContent>
      </w:r>
      <w:r>
        <w:rPr>
          <w:noProof/>
        </w:rPr>
        <mc:AlternateContent>
          <mc:Choice Requires="wps">
            <w:drawing>
              <wp:anchor distT="0" distB="0" distL="114300" distR="114300" simplePos="0" relativeHeight="251872256" behindDoc="0" locked="0" layoutInCell="1" allowOverlap="1" wp14:anchorId="598EDCC2" wp14:editId="58B7D6D1">
                <wp:simplePos x="0" y="0"/>
                <wp:positionH relativeFrom="column">
                  <wp:posOffset>2338705</wp:posOffset>
                </wp:positionH>
                <wp:positionV relativeFrom="paragraph">
                  <wp:posOffset>2296795</wp:posOffset>
                </wp:positionV>
                <wp:extent cx="349885" cy="131445"/>
                <wp:effectExtent l="19050" t="19050" r="12065" b="20955"/>
                <wp:wrapNone/>
                <wp:docPr id="473" name="Oval 473"/>
                <wp:cNvGraphicFramePr/>
                <a:graphic xmlns:a="http://schemas.openxmlformats.org/drawingml/2006/main">
                  <a:graphicData uri="http://schemas.microsoft.com/office/word/2010/wordprocessingShape">
                    <wps:wsp>
                      <wps:cNvSpPr/>
                      <wps:spPr>
                        <a:xfrm>
                          <a:off x="0" y="0"/>
                          <a:ext cx="349885" cy="13144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986B68" id="Oval 473" o:spid="_x0000_s1026" style="position:absolute;margin-left:184.15pt;margin-top:180.85pt;width:27.55pt;height:10.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" filled="f" strokecolor="red" strokeweight="2.25pt">
                <v:stroke joinstyle="miter"/>
              </v:oval>
            </w:pict>
          </mc:Fallback>
        </mc:AlternateContent>
      </w:r>
      <w:r>
        <w:rPr>
          <w:noProof/>
        </w:rPr>
        <mc:AlternateContent>
          <mc:Choice Requires="wps">
            <w:drawing>
              <wp:anchor distT="0" distB="0" distL="114300" distR="114300" simplePos="0" relativeHeight="251876352" behindDoc="0" locked="0" layoutInCell="1" allowOverlap="1" wp14:anchorId="598EDCC2" wp14:editId="58B7D6D1">
                <wp:simplePos x="0" y="0"/>
                <wp:positionH relativeFrom="column">
                  <wp:posOffset>2317091</wp:posOffset>
                </wp:positionH>
                <wp:positionV relativeFrom="paragraph">
                  <wp:posOffset>4718304</wp:posOffset>
                </wp:positionV>
                <wp:extent cx="379552" cy="131470"/>
                <wp:effectExtent l="19050" t="19050" r="20955" b="20955"/>
                <wp:wrapNone/>
                <wp:docPr id="475" name="Oval 475"/>
                <wp:cNvGraphicFramePr/>
                <a:graphic xmlns:a="http://schemas.openxmlformats.org/drawingml/2006/main">
                  <a:graphicData uri="http://schemas.microsoft.com/office/word/2010/wordprocessingShape">
                    <wps:wsp>
                      <wps:cNvSpPr/>
                      <wps:spPr>
                        <a:xfrm>
                          <a:off x="0" y="0"/>
                          <a:ext cx="379552" cy="1314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15C9D" id="Oval 475" o:spid="_x0000_s1026" style="position:absolute;margin-left:182.45pt;margin-top:371.5pt;width:29.9pt;height:10.3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" filled="f" strokecolor="red" strokeweight="2.25pt">
                <v:stroke joinstyle="miter"/>
              </v:oval>
            </w:pict>
          </mc:Fallback>
        </mc:AlternateContent>
      </w:r>
      <w:r>
        <w:rPr>
          <w:noProof/>
        </w:rPr>
        <mc:AlternateContent>
          <mc:Choice Requires="wps">
            <w:drawing>
              <wp:anchor distT="0" distB="0" distL="114300" distR="114300" simplePos="0" relativeHeight="251878400" behindDoc="0" locked="0" layoutInCell="1" allowOverlap="1" wp14:anchorId="598EDCC2" wp14:editId="58B7D6D1">
                <wp:simplePos x="0" y="0"/>
                <wp:positionH relativeFrom="column">
                  <wp:posOffset>2331390</wp:posOffset>
                </wp:positionH>
                <wp:positionV relativeFrom="paragraph">
                  <wp:posOffset>3789045</wp:posOffset>
                </wp:positionV>
                <wp:extent cx="350292" cy="131673"/>
                <wp:effectExtent l="19050" t="19050" r="12065" b="20955"/>
                <wp:wrapNone/>
                <wp:docPr id="476" name="Oval 476"/>
                <wp:cNvGraphicFramePr/>
                <a:graphic xmlns:a="http://schemas.openxmlformats.org/drawingml/2006/main">
                  <a:graphicData uri="http://schemas.microsoft.com/office/word/2010/wordprocessingShape">
                    <wps:wsp>
                      <wps:cNvSpPr/>
                      <wps:spPr>
                        <a:xfrm>
                          <a:off x="0" y="0"/>
                          <a:ext cx="350292" cy="13167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E43DC" id="Oval 476" o:spid="_x0000_s1026" style="position:absolute;margin-left:183.55pt;margin-top:298.35pt;width:27.6pt;height:10.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" filled="f" strokecolor="red" strokeweight="2.25pt">
                <v:stroke joinstyle="miter"/>
              </v:oval>
            </w:pict>
          </mc:Fallback>
        </mc:AlternateContent>
      </w:r>
      <w:r>
        <w:rPr>
          <w:noProof/>
        </w:rPr>
        <mc:AlternateContent>
          <mc:Choice Requires="wps">
            <w:drawing>
              <wp:anchor distT="0" distB="0" distL="114300" distR="114300" simplePos="0" relativeHeight="251874304" behindDoc="0" locked="0" layoutInCell="1" allowOverlap="1" wp14:anchorId="598EDCC2" wp14:editId="58B7D6D1">
                <wp:simplePos x="0" y="0"/>
                <wp:positionH relativeFrom="column">
                  <wp:posOffset>2339035</wp:posOffset>
                </wp:positionH>
                <wp:positionV relativeFrom="paragraph">
                  <wp:posOffset>3240634</wp:posOffset>
                </wp:positionV>
                <wp:extent cx="372237" cy="124358"/>
                <wp:effectExtent l="19050" t="19050" r="27940" b="28575"/>
                <wp:wrapNone/>
                <wp:docPr id="474" name="Oval 474"/>
                <wp:cNvGraphicFramePr/>
                <a:graphic xmlns:a="http://schemas.openxmlformats.org/drawingml/2006/main">
                  <a:graphicData uri="http://schemas.microsoft.com/office/word/2010/wordprocessingShape">
                    <wps:wsp>
                      <wps:cNvSpPr/>
                      <wps:spPr>
                        <a:xfrm>
                          <a:off x="0" y="0"/>
                          <a:ext cx="372237" cy="12435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C786" id="Oval 474" o:spid="_x0000_s1026" style="position:absolute;margin-left:184.2pt;margin-top:255.15pt;width:29.3pt;height:9.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" filled="f" strokecolor="red" strokeweight="2.25pt">
                <v:stroke joinstyle="miter"/>
              </v:oval>
            </w:pict>
          </mc:Fallback>
        </mc:AlternateContent>
      </w:r>
      <w:r>
        <w:rPr>
          <w:noProof/>
        </w:rPr>
        <w:drawing>
          <wp:anchor distT="0" distB="0" distL="114300" distR="114300" simplePos="0" relativeHeight="251852800" behindDoc="0" locked="0" layoutInCell="1" allowOverlap="1">
            <wp:simplePos x="0" y="0"/>
            <wp:positionH relativeFrom="column">
              <wp:posOffset>2022424</wp:posOffset>
            </wp:positionH>
            <wp:positionV relativeFrom="paragraph">
              <wp:posOffset>1769110</wp:posOffset>
            </wp:positionV>
            <wp:extent cx="3528204" cy="3082551"/>
            <wp:effectExtent l="0" t="0" r="0" b="381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3746" t="24610" r="42767" b="23379"/>
                    <a:stretch/>
                  </pic:blipFill>
                  <pic:spPr bwMode="auto">
                    <a:xfrm>
                      <a:off x="0" y="0"/>
                      <a:ext cx="3528204" cy="30825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noProof/>
          <w:sz w:val="24"/>
          <w:szCs w:val="24"/>
          <w:u w:val="single"/>
          <w:rtl/>
        </w:rPr>
        <mc:AlternateContent>
          <mc:Choice Requires="wps">
            <w:drawing>
              <wp:anchor distT="0" distB="0" distL="114300" distR="114300" simplePos="0" relativeHeight="251856896" behindDoc="0" locked="0" layoutInCell="1" allowOverlap="1" wp14:anchorId="08DA3560" wp14:editId="363E64B0">
                <wp:simplePos x="0" y="0"/>
                <wp:positionH relativeFrom="margin">
                  <wp:posOffset>4312645</wp:posOffset>
                </wp:positionH>
                <wp:positionV relativeFrom="paragraph">
                  <wp:posOffset>1482785</wp:posOffset>
                </wp:positionV>
                <wp:extent cx="1216325" cy="276046"/>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1216325" cy="276046"/>
                        </a:xfrm>
                        <a:prstGeom prst="rect">
                          <a:avLst/>
                        </a:prstGeom>
                        <a:noFill/>
                        <a:ln w="6350">
                          <a:noFill/>
                        </a:ln>
                      </wps:spPr>
                      <wps:txbx>
                        <w:txbxContent>
                          <w:p w:rsidR="0035131E" w:rsidRDefault="0035131E" w:rsidP="00D94536">
                            <w:r>
                              <w:rPr>
                                <w:rFonts w:hint="cs"/>
                                <w:sz w:val="24"/>
                                <w:szCs w:val="24"/>
                                <w:u w:val="single"/>
                                <w:rtl/>
                              </w:rPr>
                              <w:t>לפני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A3560" id="Text Box 464" o:spid="_x0000_s1068" type="#_x0000_t202" style="position:absolute;left:0;text-align:left;margin-left:339.6pt;margin-top:116.75pt;width:95.75pt;height:21.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" filled="f" stroked="f" strokeweight=".5pt">
                <v:textbox>
                  <w:txbxContent>
                    <w:p w:rsidR="0035131E" w:rsidRDefault="0035131E" w:rsidP="00D94536">
                      <w:r>
                        <w:rPr>
                          <w:rFonts w:hint="cs"/>
                          <w:sz w:val="24"/>
                          <w:szCs w:val="24"/>
                          <w:u w:val="single"/>
                          <w:rtl/>
                        </w:rPr>
                        <w:t>לפני</w:t>
                      </w:r>
                      <w:r w:rsidRPr="009A7EE0">
                        <w:rPr>
                          <w:rFonts w:hint="cs"/>
                          <w:sz w:val="24"/>
                          <w:szCs w:val="24"/>
                          <w:u w:val="single"/>
                          <w:rtl/>
                        </w:rPr>
                        <w:t xml:space="preserve"> </w:t>
                      </w:r>
                      <w:r>
                        <w:rPr>
                          <w:rFonts w:hint="cs"/>
                          <w:sz w:val="24"/>
                          <w:szCs w:val="24"/>
                          <w:u w:val="single"/>
                          <w:rtl/>
                        </w:rPr>
                        <w:t>ה</w:t>
                      </w:r>
                      <w:r w:rsidRPr="009A7EE0">
                        <w:rPr>
                          <w:rFonts w:hint="cs"/>
                          <w:sz w:val="24"/>
                          <w:szCs w:val="24"/>
                          <w:u w:val="single"/>
                          <w:rtl/>
                        </w:rPr>
                        <w:t>מחיקה</w:t>
                      </w:r>
                      <w:r>
                        <w:rPr>
                          <w:rFonts w:hint="cs"/>
                          <w:sz w:val="24"/>
                          <w:szCs w:val="24"/>
                          <w:u w:val="single"/>
                          <w:rtl/>
                        </w:rPr>
                        <w:t>:</w:t>
                      </w:r>
                    </w:p>
                  </w:txbxContent>
                </v:textbox>
                <w10:wrap anchorx="margin"/>
              </v:shape>
            </w:pict>
          </mc:Fallback>
        </mc:AlternateContent>
      </w:r>
      <w:r w:rsidRPr="0081424F">
        <w:rPr>
          <w:rFonts w:hint="cs"/>
          <w:noProof/>
          <w:sz w:val="24"/>
          <w:szCs w:val="24"/>
          <w:u w:val="single"/>
        </w:rPr>
        <w:drawing>
          <wp:anchor distT="0" distB="0" distL="114300" distR="114300" simplePos="0" relativeHeight="251854848" behindDoc="0" locked="0" layoutInCell="1" allowOverlap="1" wp14:anchorId="79231578" wp14:editId="51FBA57D">
            <wp:simplePos x="0" y="0"/>
            <wp:positionH relativeFrom="margin">
              <wp:posOffset>2962802</wp:posOffset>
            </wp:positionH>
            <wp:positionV relativeFrom="paragraph">
              <wp:posOffset>241180</wp:posOffset>
            </wp:positionV>
            <wp:extent cx="2467155" cy="1326670"/>
            <wp:effectExtent l="0" t="0" r="0" b="6985"/>
            <wp:wrapNone/>
            <wp:docPr id="463"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04632A.tmp"/>
                    <pic:cNvPicPr/>
                  </pic:nvPicPr>
                  <pic:blipFill rotWithShape="1">
                    <a:blip r:embed="rId89">
                      <a:extLst>
                        <a:ext uri="{28A0092B-C50C-407E-A947-70E740481C1C}">
                          <a14:useLocalDpi xmlns:a14="http://schemas.microsoft.com/office/drawing/2010/main" val="0"/>
                        </a:ext>
                      </a:extLst>
                    </a:blip>
                    <a:srcRect t="46936" b="362"/>
                    <a:stretch/>
                  </pic:blipFill>
                  <pic:spPr bwMode="auto">
                    <a:xfrm>
                      <a:off x="0" y="0"/>
                      <a:ext cx="2467155" cy="1326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610E" w:rsidRPr="0081424F">
        <w:rPr>
          <w:rFonts w:hint="cs"/>
          <w:sz w:val="24"/>
          <w:szCs w:val="24"/>
          <w:u w:val="single"/>
          <w:rtl/>
        </w:rPr>
        <w:t xml:space="preserve">מחיקת מטבלת </w:t>
      </w:r>
      <w:r>
        <w:rPr>
          <w:sz w:val="24"/>
          <w:szCs w:val="24"/>
          <w:u w:val="single"/>
        </w:rPr>
        <w:t>court_case</w:t>
      </w:r>
      <w:r w:rsidR="00AA610E">
        <w:rPr>
          <w:rFonts w:hint="cs"/>
          <w:sz w:val="24"/>
          <w:szCs w:val="24"/>
          <w:rtl/>
        </w:rPr>
        <w:t>:</w:t>
      </w:r>
    </w:p>
    <w:p w:rsidR="004C54D2" w:rsidRDefault="004C54D2">
      <w:pPr>
        <w:bidi w:val="0"/>
        <w:rPr>
          <w:sz w:val="24"/>
          <w:szCs w:val="24"/>
          <w:rtl/>
        </w:rPr>
      </w:pPr>
      <w:r>
        <w:rPr>
          <w:sz w:val="24"/>
          <w:szCs w:val="24"/>
          <w:rtl/>
        </w:rPr>
        <w:br w:type="page"/>
      </w:r>
    </w:p>
    <w:p w:rsidR="004C54D2" w:rsidRDefault="004C54D2" w:rsidP="004C54D2">
      <w:pPr>
        <w:pStyle w:val="3"/>
        <w:rPr>
          <w:rFonts w:asciiTheme="minorBidi" w:hAnsiTheme="minorBidi" w:cstheme="minorBidi"/>
          <w:color w:val="9CC2E5" w:themeColor="accent1" w:themeTint="99"/>
          <w:sz w:val="28"/>
          <w:szCs w:val="28"/>
          <w:u w:val="single"/>
          <w:rtl/>
        </w:rPr>
      </w:pPr>
      <w:r w:rsidRPr="004C54D2">
        <w:rPr>
          <w:rFonts w:asciiTheme="minorBidi" w:hAnsiTheme="minorBidi" w:cstheme="minorBidi" w:hint="cs"/>
          <w:color w:val="9CC2E5" w:themeColor="accent1" w:themeTint="99"/>
          <w:sz w:val="28"/>
          <w:szCs w:val="28"/>
          <w:u w:val="single"/>
          <w:rtl/>
        </w:rPr>
        <w:lastRenderedPageBreak/>
        <w:t>אינדקסים</w:t>
      </w:r>
      <w:r>
        <w:rPr>
          <w:rFonts w:asciiTheme="minorBidi" w:hAnsiTheme="minorBidi" w:cstheme="minorBidi" w:hint="cs"/>
          <w:color w:val="9CC2E5" w:themeColor="accent1" w:themeTint="99"/>
          <w:sz w:val="28"/>
          <w:szCs w:val="28"/>
          <w:u w:val="single"/>
          <w:rtl/>
        </w:rPr>
        <w:t>:</w:t>
      </w:r>
    </w:p>
    <w:p w:rsidR="004C54D2" w:rsidRDefault="004C54D2" w:rsidP="004C54D2">
      <w:pPr>
        <w:pStyle w:val="3"/>
        <w:rPr>
          <w:rFonts w:asciiTheme="minorBidi" w:hAnsiTheme="minorBidi" w:cstheme="minorBidi"/>
          <w:color w:val="9CC2E5" w:themeColor="accent1" w:themeTint="99"/>
          <w:sz w:val="28"/>
          <w:szCs w:val="28"/>
          <w:u w:val="single"/>
          <w:rtl/>
        </w:rPr>
      </w:pPr>
      <w:r>
        <w:rPr>
          <w:rFonts w:asciiTheme="minorBidi" w:hAnsiTheme="minorBidi" w:cstheme="minorBidi" w:hint="cs"/>
          <w:color w:val="9CC2E5" w:themeColor="accent1" w:themeTint="99"/>
          <w:sz w:val="28"/>
          <w:szCs w:val="28"/>
          <w:u w:val="single"/>
          <w:rtl/>
        </w:rPr>
        <w:t>אינדקס 1:</w:t>
      </w:r>
    </w:p>
    <w:p w:rsidR="004C54D2" w:rsidRDefault="004C54D2" w:rsidP="004C54D2">
      <w:pPr>
        <w:rPr>
          <w:rtl/>
        </w:rPr>
      </w:pPr>
      <w:r>
        <w:rPr>
          <w:rtl/>
        </w:rPr>
        <w:br/>
      </w:r>
      <w:r>
        <w:rPr>
          <w:rFonts w:hint="cs"/>
          <w:rtl/>
        </w:rPr>
        <w:t>אנשים (שופטים, עורכי דין ונאשמים)</w:t>
      </w:r>
      <w:r>
        <w:t xml:space="preserve">  </w:t>
      </w:r>
      <w:r>
        <w:rPr>
          <w:rFonts w:hint="cs"/>
          <w:rtl/>
        </w:rPr>
        <w:t xml:space="preserve">שהאות שניה בשם משפחה הינו </w:t>
      </w:r>
      <w:r>
        <w:t>e</w:t>
      </w:r>
      <w:r>
        <w:rPr>
          <w:rFonts w:hint="cs"/>
          <w:rtl/>
        </w:rPr>
        <w:t>:</w:t>
      </w:r>
    </w:p>
    <w:p w:rsidR="00313A73" w:rsidRPr="00313A73" w:rsidRDefault="00313A73" w:rsidP="004C54D2">
      <w:pPr>
        <w:rPr>
          <w:u w:val="single"/>
          <w:rtl/>
        </w:rPr>
      </w:pPr>
      <w:r w:rsidRPr="00313A73">
        <w:rPr>
          <w:rFonts w:hint="cs"/>
          <w:u w:val="single"/>
          <w:rtl/>
        </w:rPr>
        <w:t>לפני הוספת האינדקס</w:t>
      </w:r>
    </w:p>
    <w:p w:rsidR="00313A73" w:rsidRDefault="00313A73" w:rsidP="00313A73">
      <w:r>
        <w:rPr>
          <w:noProof/>
        </w:rPr>
        <mc:AlternateContent>
          <mc:Choice Requires="wps">
            <w:drawing>
              <wp:anchor distT="0" distB="0" distL="114300" distR="114300" simplePos="0" relativeHeight="251886592" behindDoc="0" locked="0" layoutInCell="1" allowOverlap="1">
                <wp:simplePos x="0" y="0"/>
                <wp:positionH relativeFrom="column">
                  <wp:posOffset>3859530</wp:posOffset>
                </wp:positionH>
                <wp:positionV relativeFrom="paragraph">
                  <wp:posOffset>2730170</wp:posOffset>
                </wp:positionV>
                <wp:extent cx="1185062" cy="219025"/>
                <wp:effectExtent l="0" t="0" r="15240" b="10160"/>
                <wp:wrapNone/>
                <wp:docPr id="133" name="Text Box 133"/>
                <wp:cNvGraphicFramePr/>
                <a:graphic xmlns:a="http://schemas.openxmlformats.org/drawingml/2006/main">
                  <a:graphicData uri="http://schemas.microsoft.com/office/word/2010/wordprocessingShape">
                    <wps:wsp>
                      <wps:cNvSpPr txBox="1"/>
                      <wps:spPr>
                        <a:xfrm>
                          <a:off x="0" y="0"/>
                          <a:ext cx="1185062" cy="21902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5131E" w:rsidRDefault="003513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3" o:spid="_x0000_s1069" type="#_x0000_t202" style="position:absolute;left:0;text-align:left;margin-left:303.9pt;margin-top:214.95pt;width:93.3pt;height:17.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" filled="f" strokecolor="red" strokeweight="1.5pt">
                <v:textbox>
                  <w:txbxContent>
                    <w:p w:rsidR="0035131E" w:rsidRDefault="0035131E"/>
                  </w:txbxContent>
                </v:textbox>
              </v:shape>
            </w:pict>
          </mc:Fallback>
        </mc:AlternateContent>
      </w:r>
      <w:r w:rsidR="004C54D2">
        <w:rPr>
          <w:noProof/>
        </w:rPr>
        <w:drawing>
          <wp:inline distT="0" distB="0" distL="0" distR="0" wp14:anchorId="73E5CDC6" wp14:editId="13B9D3BF">
            <wp:extent cx="3260661" cy="2933396"/>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2935" t="11855" r="44000" b="35263"/>
                    <a:stretch/>
                  </pic:blipFill>
                  <pic:spPr bwMode="auto">
                    <a:xfrm>
                      <a:off x="0" y="0"/>
                      <a:ext cx="3301808" cy="2970413"/>
                    </a:xfrm>
                    <a:prstGeom prst="rect">
                      <a:avLst/>
                    </a:prstGeom>
                    <a:ln>
                      <a:noFill/>
                    </a:ln>
                    <a:extLst>
                      <a:ext uri="{53640926-AAD7-44D8-BBD7-CCE9431645EC}">
                        <a14:shadowObscured xmlns:a14="http://schemas.microsoft.com/office/drawing/2010/main"/>
                      </a:ext>
                    </a:extLst>
                  </pic:spPr>
                </pic:pic>
              </a:graphicData>
            </a:graphic>
          </wp:inline>
        </w:drawing>
      </w:r>
      <w:r w:rsidR="004C54D2">
        <w:rPr>
          <w:rFonts w:hint="cs"/>
          <w:rtl/>
        </w:rPr>
        <w:t xml:space="preserve">  </w:t>
      </w:r>
    </w:p>
    <w:p w:rsidR="00313A73" w:rsidRPr="00313A73" w:rsidRDefault="00313A73" w:rsidP="00313A73">
      <w:pPr>
        <w:rPr>
          <w:u w:val="single"/>
          <w:rtl/>
        </w:rPr>
      </w:pPr>
      <w:r w:rsidRPr="00313A73">
        <w:rPr>
          <w:rFonts w:hint="cs"/>
          <w:u w:val="single"/>
          <w:rtl/>
        </w:rPr>
        <w:t>האינדקס:</w:t>
      </w:r>
    </w:p>
    <w:p w:rsidR="005127AB" w:rsidRDefault="004C54D2" w:rsidP="004C54D2">
      <w:pPr>
        <w:pStyle w:val="3"/>
        <w:rPr>
          <w:rFonts w:asciiTheme="minorBidi" w:hAnsiTheme="minorBidi" w:cstheme="minorBidi"/>
          <w:color w:val="9CC2E5" w:themeColor="accent1" w:themeTint="99"/>
          <w:sz w:val="28"/>
          <w:szCs w:val="28"/>
          <w:u w:val="single"/>
          <w:rtl/>
        </w:rPr>
      </w:pPr>
      <w:r w:rsidRPr="004C54D2">
        <w:rPr>
          <w:rFonts w:asciiTheme="minorBidi" w:hAnsiTheme="minorBidi" w:cstheme="minorBidi" w:hint="cs"/>
          <w:color w:val="9CC2E5" w:themeColor="accent1" w:themeTint="99"/>
          <w:sz w:val="28"/>
          <w:szCs w:val="28"/>
          <w:u w:val="single"/>
          <w:rtl/>
        </w:rPr>
        <w:t xml:space="preserve"> </w:t>
      </w:r>
      <w:r w:rsidR="00313A73">
        <w:rPr>
          <w:noProof/>
        </w:rPr>
        <w:drawing>
          <wp:inline distT="0" distB="0" distL="0" distR="0" wp14:anchorId="7918EF7F" wp14:editId="624124EB">
            <wp:extent cx="3248243" cy="12795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1751" t="16363" r="54905" b="67289"/>
                    <a:stretch/>
                  </pic:blipFill>
                  <pic:spPr bwMode="auto">
                    <a:xfrm>
                      <a:off x="0" y="0"/>
                      <a:ext cx="3361239" cy="1324061"/>
                    </a:xfrm>
                    <a:prstGeom prst="rect">
                      <a:avLst/>
                    </a:prstGeom>
                    <a:ln>
                      <a:noFill/>
                    </a:ln>
                    <a:extLst>
                      <a:ext uri="{53640926-AAD7-44D8-BBD7-CCE9431645EC}">
                        <a14:shadowObscured xmlns:a14="http://schemas.microsoft.com/office/drawing/2010/main"/>
                      </a:ext>
                    </a:extLst>
                  </pic:spPr>
                </pic:pic>
              </a:graphicData>
            </a:graphic>
          </wp:inline>
        </w:drawing>
      </w:r>
    </w:p>
    <w:p w:rsidR="004D5894" w:rsidRPr="00C7635F" w:rsidRDefault="00CD28AF" w:rsidP="00313A73">
      <w:pPr>
        <w:rPr>
          <w:u w:val="single"/>
          <w:rtl/>
        </w:rPr>
      </w:pPr>
      <w:r>
        <w:rPr>
          <w:noProof/>
        </w:rPr>
        <mc:AlternateContent>
          <mc:Choice Requires="wps">
            <w:drawing>
              <wp:anchor distT="0" distB="0" distL="114300" distR="114300" simplePos="0" relativeHeight="251889664" behindDoc="0" locked="0" layoutInCell="1" allowOverlap="1" wp14:anchorId="43C63753" wp14:editId="2645314A">
                <wp:simplePos x="0" y="0"/>
                <wp:positionH relativeFrom="column">
                  <wp:posOffset>3919118</wp:posOffset>
                </wp:positionH>
                <wp:positionV relativeFrom="paragraph">
                  <wp:posOffset>2818511</wp:posOffset>
                </wp:positionV>
                <wp:extent cx="1206805" cy="190195"/>
                <wp:effectExtent l="0" t="0" r="12700" b="19685"/>
                <wp:wrapNone/>
                <wp:docPr id="137" name="Text Box 137"/>
                <wp:cNvGraphicFramePr/>
                <a:graphic xmlns:a="http://schemas.openxmlformats.org/drawingml/2006/main">
                  <a:graphicData uri="http://schemas.microsoft.com/office/word/2010/wordprocessingShape">
                    <wps:wsp>
                      <wps:cNvSpPr txBox="1"/>
                      <wps:spPr>
                        <a:xfrm>
                          <a:off x="0" y="0"/>
                          <a:ext cx="1206805" cy="19019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5131E" w:rsidRDefault="0035131E" w:rsidP="00313A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63753" id="Text Box 137" o:spid="_x0000_s1070" type="#_x0000_t202" style="position:absolute;left:0;text-align:left;margin-left:308.6pt;margin-top:221.95pt;width:95pt;height: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" filled="f" strokecolor="red" strokeweight="1.5pt">
                <v:textbox>
                  <w:txbxContent>
                    <w:p w:rsidR="0035131E" w:rsidRDefault="0035131E" w:rsidP="00313A73"/>
                  </w:txbxContent>
                </v:textbox>
              </v:shape>
            </w:pict>
          </mc:Fallback>
        </mc:AlternateContent>
      </w:r>
      <w:r>
        <w:rPr>
          <w:noProof/>
        </w:rPr>
        <w:drawing>
          <wp:anchor distT="0" distB="0" distL="114300" distR="114300" simplePos="0" relativeHeight="251887616" behindDoc="0" locked="0" layoutInCell="1" allowOverlap="1">
            <wp:simplePos x="0" y="0"/>
            <wp:positionH relativeFrom="column">
              <wp:posOffset>2192655</wp:posOffset>
            </wp:positionH>
            <wp:positionV relativeFrom="paragraph">
              <wp:posOffset>353060</wp:posOffset>
            </wp:positionV>
            <wp:extent cx="3269133" cy="2630967"/>
            <wp:effectExtent l="0" t="0" r="762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2800" t="17206" r="46133" b="38347"/>
                    <a:stretch/>
                  </pic:blipFill>
                  <pic:spPr bwMode="auto">
                    <a:xfrm>
                      <a:off x="0" y="0"/>
                      <a:ext cx="3269133" cy="2630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3A73">
        <w:rPr>
          <w:rtl/>
        </w:rPr>
        <w:br/>
      </w:r>
      <w:r w:rsidR="00313A73" w:rsidRPr="00C7635F">
        <w:rPr>
          <w:rFonts w:hint="cs"/>
          <w:u w:val="single"/>
          <w:rtl/>
        </w:rPr>
        <w:t>לאחר הוספת האינדקס</w:t>
      </w:r>
    </w:p>
    <w:p w:rsidR="004D5894" w:rsidRDefault="004D5894">
      <w:pPr>
        <w:bidi w:val="0"/>
        <w:rPr>
          <w:rtl/>
        </w:rPr>
      </w:pPr>
      <w:r>
        <w:rPr>
          <w:rtl/>
        </w:rPr>
        <w:br w:type="page"/>
      </w:r>
    </w:p>
    <w:p w:rsidR="009B1019" w:rsidRDefault="004D5894" w:rsidP="009B1019">
      <w:pPr>
        <w:pStyle w:val="3"/>
        <w:rPr>
          <w:rFonts w:asciiTheme="minorBidi" w:hAnsiTheme="minorBidi" w:cstheme="minorBidi"/>
          <w:color w:val="9CC2E5" w:themeColor="accent1" w:themeTint="99"/>
          <w:sz w:val="28"/>
          <w:szCs w:val="28"/>
          <w:u w:val="single"/>
          <w:rtl/>
        </w:rPr>
      </w:pPr>
      <w:r w:rsidRPr="009B1019">
        <w:rPr>
          <w:rFonts w:asciiTheme="minorBidi" w:hAnsiTheme="minorBidi" w:cstheme="minorBidi" w:hint="cs"/>
          <w:color w:val="9CC2E5" w:themeColor="accent1" w:themeTint="99"/>
          <w:sz w:val="28"/>
          <w:szCs w:val="28"/>
          <w:u w:val="single"/>
          <w:rtl/>
        </w:rPr>
        <w:lastRenderedPageBreak/>
        <w:t>אינדקס 2:</w:t>
      </w:r>
    </w:p>
    <w:p w:rsidR="009B1019" w:rsidRDefault="009B1019" w:rsidP="009B1019">
      <w:pPr>
        <w:rPr>
          <w:rtl/>
        </w:rPr>
      </w:pPr>
      <w:r>
        <w:rPr>
          <w:rtl/>
        </w:rPr>
        <w:br/>
      </w:r>
      <w:r>
        <w:rPr>
          <w:rFonts w:hint="cs"/>
          <w:rtl/>
        </w:rPr>
        <w:t>בתי משפט בירושלים:</w:t>
      </w:r>
    </w:p>
    <w:p w:rsidR="009B1019" w:rsidRDefault="009B1019" w:rsidP="009B1019">
      <w:pPr>
        <w:rPr>
          <w:u w:val="single"/>
          <w:rtl/>
        </w:rPr>
      </w:pPr>
      <w:r w:rsidRPr="00313A73">
        <w:rPr>
          <w:rFonts w:hint="cs"/>
          <w:u w:val="single"/>
          <w:rtl/>
        </w:rPr>
        <w:t>לפני הוספת האינדקס</w:t>
      </w:r>
      <w:r>
        <w:rPr>
          <w:rFonts w:hint="cs"/>
          <w:u w:val="single"/>
          <w:rtl/>
        </w:rPr>
        <w:t>:</w:t>
      </w:r>
    </w:p>
    <w:p w:rsidR="00C7635F" w:rsidRDefault="00C7635F" w:rsidP="00C7635F">
      <w:pPr>
        <w:rPr>
          <w:u w:val="single"/>
        </w:rPr>
      </w:pPr>
      <w:r>
        <w:rPr>
          <w:noProof/>
        </w:rPr>
        <w:drawing>
          <wp:anchor distT="0" distB="0" distL="114300" distR="114300" simplePos="0" relativeHeight="251892736" behindDoc="0" locked="0" layoutInCell="1" allowOverlap="1">
            <wp:simplePos x="0" y="0"/>
            <wp:positionH relativeFrom="column">
              <wp:posOffset>-809625</wp:posOffset>
            </wp:positionH>
            <wp:positionV relativeFrom="paragraph">
              <wp:posOffset>4342765</wp:posOffset>
            </wp:positionV>
            <wp:extent cx="3749662" cy="3590925"/>
            <wp:effectExtent l="0" t="0" r="381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57090" t="12736" r="15128" b="39961"/>
                    <a:stretch/>
                  </pic:blipFill>
                  <pic:spPr bwMode="auto">
                    <a:xfrm>
                      <a:off x="0" y="0"/>
                      <a:ext cx="3749662" cy="359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3760" behindDoc="0" locked="0" layoutInCell="1" allowOverlap="1">
            <wp:simplePos x="0" y="0"/>
            <wp:positionH relativeFrom="column">
              <wp:posOffset>3000375</wp:posOffset>
            </wp:positionH>
            <wp:positionV relativeFrom="paragraph">
              <wp:posOffset>4344670</wp:posOffset>
            </wp:positionV>
            <wp:extent cx="3274695" cy="1276350"/>
            <wp:effectExtent l="0" t="0" r="1905"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7465" t="14506" r="18923" b="69135"/>
                    <a:stretch/>
                  </pic:blipFill>
                  <pic:spPr bwMode="auto">
                    <a:xfrm>
                      <a:off x="0" y="0"/>
                      <a:ext cx="3274695" cy="1276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1019">
        <w:rPr>
          <w:noProof/>
        </w:rPr>
        <mc:AlternateContent>
          <mc:Choice Requires="wps">
            <w:drawing>
              <wp:anchor distT="0" distB="0" distL="114300" distR="114300" simplePos="0" relativeHeight="251891712" behindDoc="0" locked="0" layoutInCell="1" allowOverlap="1" wp14:anchorId="790952BA" wp14:editId="75B7B0AA">
                <wp:simplePos x="0" y="0"/>
                <wp:positionH relativeFrom="column">
                  <wp:posOffset>4105275</wp:posOffset>
                </wp:positionH>
                <wp:positionV relativeFrom="paragraph">
                  <wp:posOffset>3705225</wp:posOffset>
                </wp:positionV>
                <wp:extent cx="1285875" cy="304800"/>
                <wp:effectExtent l="0" t="0" r="28575" b="19050"/>
                <wp:wrapNone/>
                <wp:docPr id="456" name="Text Box 456"/>
                <wp:cNvGraphicFramePr/>
                <a:graphic xmlns:a="http://schemas.openxmlformats.org/drawingml/2006/main">
                  <a:graphicData uri="http://schemas.microsoft.com/office/word/2010/wordprocessingShape">
                    <wps:wsp>
                      <wps:cNvSpPr txBox="1"/>
                      <wps:spPr>
                        <a:xfrm>
                          <a:off x="0" y="0"/>
                          <a:ext cx="1285875" cy="3048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5131E" w:rsidRDefault="0035131E" w:rsidP="009B10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52BA" id="Text Box 456" o:spid="_x0000_s1071" type="#_x0000_t202" style="position:absolute;left:0;text-align:left;margin-left:323.25pt;margin-top:291.75pt;width:101.25pt;height:2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" filled="f" strokecolor="red" strokeweight="1.5pt">
                <v:textbox>
                  <w:txbxContent>
                    <w:p w:rsidR="0035131E" w:rsidRDefault="0035131E" w:rsidP="009B1019"/>
                  </w:txbxContent>
                </v:textbox>
              </v:shape>
            </w:pict>
          </mc:Fallback>
        </mc:AlternateContent>
      </w:r>
      <w:r w:rsidR="009B1019">
        <w:rPr>
          <w:noProof/>
        </w:rPr>
        <w:drawing>
          <wp:inline distT="0" distB="0" distL="0" distR="0" wp14:anchorId="167C407C" wp14:editId="63C8C10C">
            <wp:extent cx="3266440" cy="3962230"/>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090" t="13096" r="48611" b="25878"/>
                    <a:stretch/>
                  </pic:blipFill>
                  <pic:spPr bwMode="auto">
                    <a:xfrm>
                      <a:off x="0" y="0"/>
                      <a:ext cx="3278882" cy="3977323"/>
                    </a:xfrm>
                    <a:prstGeom prst="rect">
                      <a:avLst/>
                    </a:prstGeom>
                    <a:ln>
                      <a:noFill/>
                    </a:ln>
                    <a:extLst>
                      <a:ext uri="{53640926-AAD7-44D8-BBD7-CCE9431645EC}">
                        <a14:shadowObscured xmlns:a14="http://schemas.microsoft.com/office/drawing/2010/main"/>
                      </a:ext>
                    </a:extLst>
                  </pic:spPr>
                </pic:pic>
              </a:graphicData>
            </a:graphic>
          </wp:inline>
        </w:drawing>
      </w:r>
      <w:r w:rsidRPr="00C7635F">
        <w:t xml:space="preserve">                                                                     </w:t>
      </w:r>
      <w:r>
        <w:br/>
      </w:r>
      <w:r>
        <w:br/>
      </w:r>
      <w:r w:rsidRPr="00C7635F">
        <w:rPr>
          <w:rFonts w:hint="cs"/>
          <w:u w:val="single"/>
          <w:rtl/>
        </w:rPr>
        <w:t>האינדקס</w:t>
      </w:r>
      <w:r w:rsidRPr="00C7635F">
        <w:rPr>
          <w:rFonts w:hint="cs"/>
          <w:rtl/>
        </w:rPr>
        <w:t>:</w:t>
      </w:r>
      <w:r w:rsidRPr="00C7635F">
        <w:rPr>
          <w:noProof/>
        </w:rPr>
        <w:t xml:space="preserve">                                                                  </w:t>
      </w:r>
      <w:r w:rsidRPr="00497BC4">
        <w:rPr>
          <w:rFonts w:hint="cs"/>
          <w:u w:val="single"/>
          <w:rtl/>
        </w:rPr>
        <w:t>לאחר הוספת האינדקס</w:t>
      </w:r>
      <w:r w:rsidRPr="00497BC4">
        <w:rPr>
          <w:u w:val="single"/>
        </w:rPr>
        <w:t>:</w:t>
      </w:r>
    </w:p>
    <w:p w:rsidR="00DD7C92" w:rsidRDefault="00DD7C92" w:rsidP="00C7635F">
      <w:pPr>
        <w:rPr>
          <w:u w:val="single"/>
        </w:rPr>
      </w:pPr>
    </w:p>
    <w:p w:rsidR="00DD7C92" w:rsidRDefault="00DD7C92" w:rsidP="00C7635F">
      <w:pPr>
        <w:rPr>
          <w:u w:val="single"/>
        </w:rPr>
      </w:pPr>
    </w:p>
    <w:p w:rsidR="00DD7C92" w:rsidRDefault="00DD7C92" w:rsidP="00C7635F">
      <w:pPr>
        <w:rPr>
          <w:u w:val="single"/>
        </w:rPr>
      </w:pPr>
    </w:p>
    <w:p w:rsidR="00DD7C92" w:rsidRDefault="00DD7C92" w:rsidP="00C7635F">
      <w:pPr>
        <w:rPr>
          <w:u w:val="single"/>
        </w:rPr>
      </w:pPr>
    </w:p>
    <w:p w:rsidR="00DD7C92" w:rsidRDefault="00DD7C92" w:rsidP="00C7635F">
      <w:pPr>
        <w:rPr>
          <w:u w:val="single"/>
        </w:rPr>
      </w:pPr>
    </w:p>
    <w:p w:rsidR="00DD7C92" w:rsidRDefault="00DD7C92" w:rsidP="00C7635F">
      <w:pPr>
        <w:rPr>
          <w:u w:val="single"/>
        </w:rPr>
      </w:pPr>
    </w:p>
    <w:p w:rsidR="00DD7C92" w:rsidRDefault="00DD7C92" w:rsidP="00C7635F">
      <w:pPr>
        <w:rPr>
          <w:u w:val="single"/>
        </w:rPr>
      </w:pPr>
    </w:p>
    <w:p w:rsidR="00DD7C92" w:rsidRDefault="00DD7C92" w:rsidP="00C7635F">
      <w:pPr>
        <w:rPr>
          <w:u w:val="single"/>
        </w:rPr>
      </w:pPr>
    </w:p>
    <w:p w:rsidR="00DD7C92" w:rsidRDefault="00DD7C92" w:rsidP="00C7635F">
      <w:pPr>
        <w:rPr>
          <w:u w:val="single"/>
        </w:rPr>
      </w:pPr>
    </w:p>
    <w:p w:rsidR="00DD7C92" w:rsidRDefault="00DD7C92" w:rsidP="00C7635F">
      <w:pPr>
        <w:rPr>
          <w:u w:val="single"/>
        </w:rPr>
      </w:pPr>
    </w:p>
    <w:p w:rsidR="00DD7C92" w:rsidRDefault="00DD7C92" w:rsidP="00DD7C92">
      <w:pPr>
        <w:pStyle w:val="3"/>
        <w:rPr>
          <w:rFonts w:asciiTheme="minorBidi" w:hAnsiTheme="minorBidi" w:cstheme="minorBidi"/>
          <w:color w:val="9CC2E5" w:themeColor="accent1" w:themeTint="99"/>
          <w:sz w:val="28"/>
          <w:szCs w:val="28"/>
          <w:u w:val="single"/>
        </w:rPr>
      </w:pPr>
      <w:r w:rsidRPr="00DD7C92">
        <w:rPr>
          <w:rFonts w:asciiTheme="minorBidi" w:hAnsiTheme="minorBidi" w:cstheme="minorBidi" w:hint="cs"/>
          <w:color w:val="9CC2E5" w:themeColor="accent1" w:themeTint="99"/>
          <w:sz w:val="28"/>
          <w:szCs w:val="28"/>
          <w:u w:val="single"/>
          <w:rtl/>
        </w:rPr>
        <w:lastRenderedPageBreak/>
        <w:t>אינדקס 3:</w:t>
      </w:r>
    </w:p>
    <w:p w:rsidR="009B1019" w:rsidRDefault="00DD7C92" w:rsidP="003D2666">
      <w:pPr>
        <w:rPr>
          <w:rtl/>
        </w:rPr>
      </w:pPr>
      <w:r>
        <w:rPr>
          <w:rFonts w:hint="cs"/>
          <w:rtl/>
        </w:rPr>
        <w:t>תיקים בדיני משפחה שנפתח</w:t>
      </w:r>
      <w:r w:rsidR="003D2666">
        <w:rPr>
          <w:rFonts w:hint="cs"/>
          <w:rtl/>
        </w:rPr>
        <w:t>ו</w:t>
      </w:r>
      <w:r>
        <w:rPr>
          <w:rFonts w:hint="cs"/>
          <w:rtl/>
        </w:rPr>
        <w:t xml:space="preserve"> משנת 2000</w:t>
      </w:r>
      <w:r w:rsidR="003D2666">
        <w:rPr>
          <w:rFonts w:hint="cs"/>
          <w:rtl/>
        </w:rPr>
        <w:t>:</w:t>
      </w:r>
    </w:p>
    <w:p w:rsidR="003D2666" w:rsidRDefault="003D2666" w:rsidP="003D2666">
      <w:pPr>
        <w:rPr>
          <w:u w:val="single"/>
          <w:rtl/>
        </w:rPr>
      </w:pPr>
      <w:r w:rsidRPr="00313A73">
        <w:rPr>
          <w:rFonts w:hint="cs"/>
          <w:u w:val="single"/>
          <w:rtl/>
        </w:rPr>
        <w:t>לפני הוספת האינדקס</w:t>
      </w:r>
      <w:r>
        <w:rPr>
          <w:rFonts w:hint="cs"/>
          <w:u w:val="single"/>
          <w:rtl/>
        </w:rPr>
        <w:t>:</w:t>
      </w:r>
    </w:p>
    <w:p w:rsidR="003D2666" w:rsidRDefault="003D2666" w:rsidP="003D2666">
      <w:pPr>
        <w:rPr>
          <w:u w:val="single"/>
          <w:rtl/>
        </w:rPr>
      </w:pPr>
      <w:r>
        <w:rPr>
          <w:noProof/>
        </w:rPr>
        <mc:AlternateContent>
          <mc:Choice Requires="wps">
            <w:drawing>
              <wp:anchor distT="0" distB="0" distL="114300" distR="114300" simplePos="0" relativeHeight="251895808" behindDoc="0" locked="0" layoutInCell="1" allowOverlap="1" wp14:anchorId="54BD3B64" wp14:editId="7A9C4E3B">
                <wp:simplePos x="0" y="0"/>
                <wp:positionH relativeFrom="column">
                  <wp:posOffset>2992593</wp:posOffset>
                </wp:positionH>
                <wp:positionV relativeFrom="paragraph">
                  <wp:posOffset>2211070</wp:posOffset>
                </wp:positionV>
                <wp:extent cx="1552205" cy="304800"/>
                <wp:effectExtent l="0" t="0" r="10160" b="19050"/>
                <wp:wrapNone/>
                <wp:docPr id="460" name="Text Box 460"/>
                <wp:cNvGraphicFramePr/>
                <a:graphic xmlns:a="http://schemas.openxmlformats.org/drawingml/2006/main">
                  <a:graphicData uri="http://schemas.microsoft.com/office/word/2010/wordprocessingShape">
                    <wps:wsp>
                      <wps:cNvSpPr txBox="1"/>
                      <wps:spPr>
                        <a:xfrm>
                          <a:off x="0" y="0"/>
                          <a:ext cx="1552205" cy="3048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5131E" w:rsidRDefault="0035131E" w:rsidP="003D26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D3B64" id="Text Box 460" o:spid="_x0000_s1072" type="#_x0000_t202" style="position:absolute;left:0;text-align:left;margin-left:235.65pt;margin-top:174.1pt;width:122.2pt;height:2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" filled="f" strokecolor="red" strokeweight="1.5pt">
                <v:textbox>
                  <w:txbxContent>
                    <w:p w:rsidR="0035131E" w:rsidRDefault="0035131E" w:rsidP="003D2666"/>
                  </w:txbxContent>
                </v:textbox>
              </v:shape>
            </w:pict>
          </mc:Fallback>
        </mc:AlternateContent>
      </w:r>
      <w:r>
        <w:rPr>
          <w:noProof/>
        </w:rPr>
        <w:drawing>
          <wp:inline distT="0" distB="0" distL="0" distR="0" wp14:anchorId="4A182F90" wp14:editId="6BD572A8">
            <wp:extent cx="4784157" cy="2453414"/>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6945" t="11729" r="9201" b="57406"/>
                    <a:stretch/>
                  </pic:blipFill>
                  <pic:spPr bwMode="auto">
                    <a:xfrm>
                      <a:off x="0" y="0"/>
                      <a:ext cx="4822740" cy="2473200"/>
                    </a:xfrm>
                    <a:prstGeom prst="rect">
                      <a:avLst/>
                    </a:prstGeom>
                    <a:ln>
                      <a:noFill/>
                    </a:ln>
                    <a:extLst>
                      <a:ext uri="{53640926-AAD7-44D8-BBD7-CCE9431645EC}">
                        <a14:shadowObscured xmlns:a14="http://schemas.microsoft.com/office/drawing/2010/main"/>
                      </a:ext>
                    </a:extLst>
                  </pic:spPr>
                </pic:pic>
              </a:graphicData>
            </a:graphic>
          </wp:inline>
        </w:drawing>
      </w:r>
    </w:p>
    <w:p w:rsidR="003D2666" w:rsidRDefault="003D2666" w:rsidP="003D2666">
      <w:pPr>
        <w:rPr>
          <w:u w:val="single"/>
        </w:rPr>
      </w:pPr>
      <w:r w:rsidRPr="00313A73">
        <w:rPr>
          <w:rFonts w:hint="cs"/>
          <w:u w:val="single"/>
          <w:rtl/>
        </w:rPr>
        <w:t>האינדקס</w:t>
      </w:r>
      <w:r>
        <w:rPr>
          <w:rFonts w:hint="cs"/>
          <w:u w:val="single"/>
          <w:rtl/>
        </w:rPr>
        <w:t>:</w:t>
      </w:r>
    </w:p>
    <w:p w:rsidR="003D2666" w:rsidRDefault="003D2666" w:rsidP="003D2666">
      <w:pPr>
        <w:rPr>
          <w:u w:val="single"/>
          <w:rtl/>
        </w:rPr>
      </w:pPr>
      <w:r>
        <w:rPr>
          <w:noProof/>
        </w:rPr>
        <w:drawing>
          <wp:inline distT="0" distB="0" distL="0" distR="0" wp14:anchorId="69CFAA6B" wp14:editId="52C40129">
            <wp:extent cx="4654433" cy="1684864"/>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6979" t="14275" r="17636" b="69389"/>
                    <a:stretch/>
                  </pic:blipFill>
                  <pic:spPr bwMode="auto">
                    <a:xfrm>
                      <a:off x="0" y="0"/>
                      <a:ext cx="4694638" cy="1699418"/>
                    </a:xfrm>
                    <a:prstGeom prst="rect">
                      <a:avLst/>
                    </a:prstGeom>
                    <a:ln>
                      <a:noFill/>
                    </a:ln>
                    <a:extLst>
                      <a:ext uri="{53640926-AAD7-44D8-BBD7-CCE9431645EC}">
                        <a14:shadowObscured xmlns:a14="http://schemas.microsoft.com/office/drawing/2010/main"/>
                      </a:ext>
                    </a:extLst>
                  </pic:spPr>
                </pic:pic>
              </a:graphicData>
            </a:graphic>
          </wp:inline>
        </w:drawing>
      </w:r>
    </w:p>
    <w:p w:rsidR="003D2666" w:rsidRDefault="003D2666" w:rsidP="003D2666">
      <w:pPr>
        <w:rPr>
          <w:noProof/>
          <w:rtl/>
        </w:rPr>
      </w:pPr>
      <w:r w:rsidRPr="00497BC4">
        <w:rPr>
          <w:rFonts w:hint="cs"/>
          <w:u w:val="single"/>
          <w:rtl/>
        </w:rPr>
        <w:t>לאחר הוספת האינדקס</w:t>
      </w:r>
      <w:r w:rsidRPr="00497BC4">
        <w:rPr>
          <w:u w:val="single"/>
        </w:rPr>
        <w:t>:</w:t>
      </w:r>
      <w:r w:rsidRPr="003D2666">
        <w:rPr>
          <w:noProof/>
        </w:rPr>
        <w:t xml:space="preserve"> </w:t>
      </w:r>
    </w:p>
    <w:p w:rsidR="003D2666" w:rsidRDefault="003D2666" w:rsidP="003D2666">
      <w:pPr>
        <w:rPr>
          <w:u w:val="single"/>
        </w:rPr>
      </w:pPr>
      <w:r>
        <w:rPr>
          <w:noProof/>
        </w:rPr>
        <mc:AlternateContent>
          <mc:Choice Requires="wps">
            <w:drawing>
              <wp:anchor distT="0" distB="0" distL="114300" distR="114300" simplePos="0" relativeHeight="251897856" behindDoc="0" locked="0" layoutInCell="1" allowOverlap="1" wp14:anchorId="7654B0B8" wp14:editId="2A0C89F1">
                <wp:simplePos x="0" y="0"/>
                <wp:positionH relativeFrom="column">
                  <wp:posOffset>3013075</wp:posOffset>
                </wp:positionH>
                <wp:positionV relativeFrom="paragraph">
                  <wp:posOffset>2209327</wp:posOffset>
                </wp:positionV>
                <wp:extent cx="1499043" cy="287079"/>
                <wp:effectExtent l="0" t="0" r="25400" b="17780"/>
                <wp:wrapNone/>
                <wp:docPr id="468" name="Text Box 468"/>
                <wp:cNvGraphicFramePr/>
                <a:graphic xmlns:a="http://schemas.openxmlformats.org/drawingml/2006/main">
                  <a:graphicData uri="http://schemas.microsoft.com/office/word/2010/wordprocessingShape">
                    <wps:wsp>
                      <wps:cNvSpPr txBox="1"/>
                      <wps:spPr>
                        <a:xfrm>
                          <a:off x="0" y="0"/>
                          <a:ext cx="1499043" cy="287079"/>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5131E" w:rsidRDefault="0035131E" w:rsidP="003D26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4B0B8" id="Text Box 468" o:spid="_x0000_s1073" type="#_x0000_t202" style="position:absolute;left:0;text-align:left;margin-left:237.25pt;margin-top:173.95pt;width:118.05pt;height:22.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" filled="f" strokecolor="red" strokeweight="1.5pt">
                <v:textbox>
                  <w:txbxContent>
                    <w:p w:rsidR="0035131E" w:rsidRDefault="0035131E" w:rsidP="003D2666"/>
                  </w:txbxContent>
                </v:textbox>
              </v:shape>
            </w:pict>
          </mc:Fallback>
        </mc:AlternateContent>
      </w:r>
      <w:r>
        <w:rPr>
          <w:noProof/>
        </w:rPr>
        <w:drawing>
          <wp:inline distT="0" distB="0" distL="0" distR="0" wp14:anchorId="67F868C5" wp14:editId="3FD83125">
            <wp:extent cx="4771958" cy="24806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7023" t="12061" r="9292" b="56809"/>
                    <a:stretch/>
                  </pic:blipFill>
                  <pic:spPr bwMode="auto">
                    <a:xfrm>
                      <a:off x="0" y="0"/>
                      <a:ext cx="4811995" cy="2501445"/>
                    </a:xfrm>
                    <a:prstGeom prst="rect">
                      <a:avLst/>
                    </a:prstGeom>
                    <a:ln>
                      <a:noFill/>
                    </a:ln>
                    <a:extLst>
                      <a:ext uri="{53640926-AAD7-44D8-BBD7-CCE9431645EC}">
                        <a14:shadowObscured xmlns:a14="http://schemas.microsoft.com/office/drawing/2010/main"/>
                      </a:ext>
                    </a:extLst>
                  </pic:spPr>
                </pic:pic>
              </a:graphicData>
            </a:graphic>
          </wp:inline>
        </w:drawing>
      </w:r>
    </w:p>
    <w:p w:rsidR="00ED7C7C" w:rsidRDefault="00237325" w:rsidP="00ED7C7C">
      <w:pPr>
        <w:pStyle w:val="3"/>
        <w:rPr>
          <w:rFonts w:asciiTheme="minorBidi" w:hAnsiTheme="minorBidi" w:cstheme="minorBidi"/>
          <w:color w:val="9CC2E5" w:themeColor="accent1" w:themeTint="99"/>
          <w:sz w:val="28"/>
          <w:szCs w:val="28"/>
          <w:u w:val="single"/>
          <w:rtl/>
        </w:rPr>
      </w:pPr>
      <w:bookmarkStart w:id="49" w:name="_Toc453621538"/>
      <w:r w:rsidRPr="0068247F">
        <w:rPr>
          <w:rFonts w:asciiTheme="minorBidi" w:hAnsiTheme="minorBidi" w:cstheme="minorBidi"/>
          <w:color w:val="9CC2E5" w:themeColor="accent1" w:themeTint="99"/>
          <w:sz w:val="28"/>
          <w:szCs w:val="28"/>
          <w:u w:val="single"/>
        </w:rPr>
        <w:lastRenderedPageBreak/>
        <w:t>rollback commit</w:t>
      </w:r>
      <w:r>
        <w:rPr>
          <w:rFonts w:asciiTheme="minorBidi" w:hAnsiTheme="minorBidi" w:cstheme="minorBidi" w:hint="cs"/>
          <w:color w:val="9CC2E5" w:themeColor="accent1" w:themeTint="99"/>
          <w:sz w:val="28"/>
          <w:szCs w:val="28"/>
          <w:u w:val="single"/>
          <w:rtl/>
        </w:rPr>
        <w:t>:</w:t>
      </w:r>
    </w:p>
    <w:p w:rsidR="00ED7C7C" w:rsidRDefault="00ED7C7C" w:rsidP="00ED7C7C">
      <w:pPr>
        <w:rPr>
          <w:rtl/>
        </w:rPr>
      </w:pPr>
    </w:p>
    <w:p w:rsidR="00ED7C7C" w:rsidRDefault="00ED7C7C" w:rsidP="00ED7C7C">
      <w:pPr>
        <w:rPr>
          <w:rtl/>
        </w:rPr>
      </w:pPr>
      <w:r>
        <w:rPr>
          <w:rFonts w:hint="cs"/>
          <w:rtl/>
        </w:rPr>
        <w:t xml:space="preserve">הכנסנו נתונים לטבלת </w:t>
      </w:r>
      <w:r>
        <w:t>court</w:t>
      </w:r>
      <w:r>
        <w:rPr>
          <w:rFonts w:hint="cs"/>
          <w:rtl/>
        </w:rPr>
        <w:t>:</w:t>
      </w:r>
    </w:p>
    <w:p w:rsidR="00ED7C7C" w:rsidRPr="0068247F" w:rsidRDefault="00ED7C7C" w:rsidP="00ED7C7C">
      <w:pPr>
        <w:rPr>
          <w:rtl/>
        </w:rPr>
      </w:pPr>
      <w:r>
        <w:rPr>
          <w:noProof/>
        </w:rPr>
        <w:drawing>
          <wp:inline distT="0" distB="0" distL="0" distR="0" wp14:anchorId="4033E5FC" wp14:editId="220AC2D9">
            <wp:extent cx="4743448" cy="628650"/>
            <wp:effectExtent l="0" t="0" r="63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3785" t="16975" r="32986" b="72839"/>
                    <a:stretch/>
                  </pic:blipFill>
                  <pic:spPr bwMode="auto">
                    <a:xfrm>
                      <a:off x="0" y="0"/>
                      <a:ext cx="4978133" cy="659753"/>
                    </a:xfrm>
                    <a:prstGeom prst="rect">
                      <a:avLst/>
                    </a:prstGeom>
                    <a:ln>
                      <a:noFill/>
                    </a:ln>
                    <a:extLst>
                      <a:ext uri="{53640926-AAD7-44D8-BBD7-CCE9431645EC}">
                        <a14:shadowObscured xmlns:a14="http://schemas.microsoft.com/office/drawing/2010/main"/>
                      </a:ext>
                    </a:extLst>
                  </pic:spPr>
                </pic:pic>
              </a:graphicData>
            </a:graphic>
          </wp:inline>
        </w:drawing>
      </w:r>
    </w:p>
    <w:p w:rsidR="00ED7C7C" w:rsidRDefault="00ED7C7C" w:rsidP="00ED7C7C">
      <w:pPr>
        <w:rPr>
          <w:rtl/>
        </w:rPr>
      </w:pPr>
      <w:r>
        <w:rPr>
          <w:rFonts w:hint="cs"/>
          <w:rtl/>
        </w:rPr>
        <w:t xml:space="preserve">ואז עשינו </w:t>
      </w:r>
      <w:r>
        <w:t>commit</w:t>
      </w:r>
      <w:r>
        <w:rPr>
          <w:rFonts w:hint="cs"/>
          <w:rtl/>
        </w:rPr>
        <w:t>:</w:t>
      </w:r>
    </w:p>
    <w:p w:rsidR="00ED7C7C" w:rsidRDefault="00ED7C7C" w:rsidP="00ED7C7C">
      <w:pPr>
        <w:rPr>
          <w:rtl/>
        </w:rPr>
      </w:pPr>
      <w:r>
        <w:rPr>
          <w:noProof/>
        </w:rPr>
        <w:drawing>
          <wp:inline distT="0" distB="0" distL="0" distR="0" wp14:anchorId="11E1D18E" wp14:editId="1F30FC72">
            <wp:extent cx="4682125" cy="619125"/>
            <wp:effectExtent l="0" t="0" r="444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3438" t="16693" r="40041" b="74721"/>
                    <a:stretch/>
                  </pic:blipFill>
                  <pic:spPr bwMode="auto">
                    <a:xfrm>
                      <a:off x="0" y="0"/>
                      <a:ext cx="4687372" cy="619819"/>
                    </a:xfrm>
                    <a:prstGeom prst="rect">
                      <a:avLst/>
                    </a:prstGeom>
                    <a:ln>
                      <a:noFill/>
                    </a:ln>
                    <a:extLst>
                      <a:ext uri="{53640926-AAD7-44D8-BBD7-CCE9431645EC}">
                        <a14:shadowObscured xmlns:a14="http://schemas.microsoft.com/office/drawing/2010/main"/>
                      </a:ext>
                    </a:extLst>
                  </pic:spPr>
                </pic:pic>
              </a:graphicData>
            </a:graphic>
          </wp:inline>
        </w:drawing>
      </w:r>
    </w:p>
    <w:p w:rsidR="00ED7C7C" w:rsidRDefault="00ED7C7C" w:rsidP="00ED7C7C">
      <w:pPr>
        <w:rPr>
          <w:rtl/>
        </w:rPr>
      </w:pPr>
      <w:r>
        <w:rPr>
          <w:rFonts w:hint="cs"/>
          <w:rtl/>
        </w:rPr>
        <w:t>ולאחר מכאן סגרנו את ה</w:t>
      </w:r>
      <w:r>
        <w:t xml:space="preserve">sql </w:t>
      </w:r>
      <w:r>
        <w:rPr>
          <w:rFonts w:hint="cs"/>
          <w:rtl/>
        </w:rPr>
        <w:t xml:space="preserve"> ושפתחנו הנתון החדש נשמר:</w:t>
      </w:r>
    </w:p>
    <w:p w:rsidR="00ED7C7C" w:rsidRDefault="00ED7C7C" w:rsidP="00ED7C7C">
      <w:r>
        <w:rPr>
          <w:noProof/>
        </w:rPr>
        <mc:AlternateContent>
          <mc:Choice Requires="wps">
            <w:drawing>
              <wp:anchor distT="0" distB="0" distL="114300" distR="114300" simplePos="0" relativeHeight="251915264" behindDoc="0" locked="0" layoutInCell="1" allowOverlap="1" wp14:anchorId="35515C4F" wp14:editId="0D4F13B3">
                <wp:simplePos x="0" y="0"/>
                <wp:positionH relativeFrom="column">
                  <wp:posOffset>1157186</wp:posOffset>
                </wp:positionH>
                <wp:positionV relativeFrom="paragraph">
                  <wp:posOffset>2411730</wp:posOffset>
                </wp:positionV>
                <wp:extent cx="1257300" cy="121285"/>
                <wp:effectExtent l="19050" t="19050" r="19050" b="12065"/>
                <wp:wrapNone/>
                <wp:docPr id="470" name="Oval 470"/>
                <wp:cNvGraphicFramePr/>
                <a:graphic xmlns:a="http://schemas.openxmlformats.org/drawingml/2006/main">
                  <a:graphicData uri="http://schemas.microsoft.com/office/word/2010/wordprocessingShape">
                    <wps:wsp>
                      <wps:cNvSpPr/>
                      <wps:spPr>
                        <a:xfrm flipV="1">
                          <a:off x="0" y="0"/>
                          <a:ext cx="1257300" cy="12128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CDDCB" id="Oval 470" o:spid="_x0000_s1026" style="position:absolute;margin-left:91.1pt;margin-top:189.9pt;width:99pt;height:9.5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" filled="f" strokecolor="red" strokeweight="2.25pt">
                <v:stroke joinstyle="miter"/>
              </v:oval>
            </w:pict>
          </mc:Fallback>
        </mc:AlternateContent>
      </w:r>
      <w:r>
        <w:rPr>
          <w:noProof/>
        </w:rPr>
        <w:drawing>
          <wp:inline distT="0" distB="0" distL="0" distR="0" wp14:anchorId="2DB37B11" wp14:editId="59850820">
            <wp:extent cx="4714099" cy="307114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3091" t="12653" r="36404" b="40433"/>
                    <a:stretch/>
                  </pic:blipFill>
                  <pic:spPr bwMode="auto">
                    <a:xfrm>
                      <a:off x="0" y="0"/>
                      <a:ext cx="4739095" cy="3087429"/>
                    </a:xfrm>
                    <a:prstGeom prst="rect">
                      <a:avLst/>
                    </a:prstGeom>
                    <a:ln>
                      <a:noFill/>
                    </a:ln>
                    <a:extLst>
                      <a:ext uri="{53640926-AAD7-44D8-BBD7-CCE9431645EC}">
                        <a14:shadowObscured xmlns:a14="http://schemas.microsoft.com/office/drawing/2010/main"/>
                      </a:ext>
                    </a:extLst>
                  </pic:spPr>
                </pic:pic>
              </a:graphicData>
            </a:graphic>
          </wp:inline>
        </w:drawing>
      </w:r>
    </w:p>
    <w:p w:rsidR="00237325" w:rsidRPr="00237325" w:rsidRDefault="00237325" w:rsidP="00237325">
      <w:pPr>
        <w:rPr>
          <w:b/>
          <w:bCs/>
          <w:color w:val="FF0000"/>
        </w:rPr>
      </w:pPr>
      <w:r w:rsidRPr="00237325">
        <w:rPr>
          <w:rFonts w:hint="cs"/>
          <w:b/>
          <w:bCs/>
          <w:color w:val="FF0000"/>
          <w:rtl/>
        </w:rPr>
        <w:t>המסקנה: שה-</w:t>
      </w:r>
      <w:r w:rsidRPr="00237325">
        <w:rPr>
          <w:b/>
          <w:bCs/>
          <w:color w:val="FF0000"/>
        </w:rPr>
        <w:t xml:space="preserve">  commit</w:t>
      </w:r>
      <w:r w:rsidRPr="00237325">
        <w:rPr>
          <w:rFonts w:hint="cs"/>
          <w:b/>
          <w:bCs/>
          <w:color w:val="FF0000"/>
          <w:rtl/>
        </w:rPr>
        <w:t>שומר את השינויי</w:t>
      </w:r>
      <w:r w:rsidRPr="00237325">
        <w:rPr>
          <w:rFonts w:hint="eastAsia"/>
          <w:b/>
          <w:bCs/>
          <w:color w:val="FF0000"/>
          <w:rtl/>
        </w:rPr>
        <w:t>ם</w:t>
      </w:r>
      <w:r w:rsidRPr="00237325">
        <w:rPr>
          <w:rFonts w:hint="cs"/>
          <w:b/>
          <w:bCs/>
          <w:color w:val="FF0000"/>
          <w:rtl/>
        </w:rPr>
        <w:t xml:space="preserve"> (הכנסה, מחיקה, עדכון)  שנעשו מפני ה</w:t>
      </w:r>
      <w:r w:rsidRPr="00237325">
        <w:rPr>
          <w:b/>
          <w:bCs/>
          <w:color w:val="FF0000"/>
        </w:rPr>
        <w:t xml:space="preserve"> </w:t>
      </w:r>
      <w:r w:rsidRPr="00237325">
        <w:rPr>
          <w:rFonts w:hint="cs"/>
          <w:b/>
          <w:bCs/>
          <w:color w:val="FF0000"/>
          <w:rtl/>
        </w:rPr>
        <w:t xml:space="preserve">- </w:t>
      </w:r>
      <w:r w:rsidRPr="00237325">
        <w:rPr>
          <w:b/>
          <w:bCs/>
          <w:color w:val="FF0000"/>
        </w:rPr>
        <w:t>rollback</w:t>
      </w:r>
    </w:p>
    <w:p w:rsidR="00ED7C7C" w:rsidRDefault="00ED7C7C" w:rsidP="00ED7C7C">
      <w:pPr>
        <w:rPr>
          <w:rtl/>
        </w:rPr>
      </w:pPr>
      <w:r>
        <w:rPr>
          <w:rFonts w:hint="cs"/>
          <w:rtl/>
        </w:rPr>
        <w:t xml:space="preserve">הכנסנו נתון נוסף לטבלת </w:t>
      </w:r>
      <w:r>
        <w:t>court</w:t>
      </w:r>
      <w:r>
        <w:rPr>
          <w:rFonts w:hint="cs"/>
          <w:rtl/>
        </w:rPr>
        <w:t>:</w:t>
      </w:r>
    </w:p>
    <w:p w:rsidR="00ED7C7C" w:rsidRDefault="00ED7C7C" w:rsidP="00ED7C7C">
      <w:pPr>
        <w:rPr>
          <w:rtl/>
        </w:rPr>
      </w:pPr>
      <w:r>
        <w:rPr>
          <w:noProof/>
        </w:rPr>
        <w:drawing>
          <wp:inline distT="0" distB="0" distL="0" distR="0" wp14:anchorId="5F95A25E" wp14:editId="0A82DBD3">
            <wp:extent cx="4803307" cy="732466"/>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0531" t="13072" r="4985" b="77579"/>
                    <a:stretch/>
                  </pic:blipFill>
                  <pic:spPr bwMode="auto">
                    <a:xfrm>
                      <a:off x="0" y="0"/>
                      <a:ext cx="4987270" cy="760519"/>
                    </a:xfrm>
                    <a:prstGeom prst="rect">
                      <a:avLst/>
                    </a:prstGeom>
                    <a:ln>
                      <a:noFill/>
                    </a:ln>
                    <a:extLst>
                      <a:ext uri="{53640926-AAD7-44D8-BBD7-CCE9431645EC}">
                        <a14:shadowObscured xmlns:a14="http://schemas.microsoft.com/office/drawing/2010/main"/>
                      </a:ext>
                    </a:extLst>
                  </pic:spPr>
                </pic:pic>
              </a:graphicData>
            </a:graphic>
          </wp:inline>
        </w:drawing>
      </w:r>
    </w:p>
    <w:p w:rsidR="00ED7C7C" w:rsidRDefault="00ED7C7C" w:rsidP="00ED7C7C">
      <w:r>
        <w:rPr>
          <w:noProof/>
        </w:rPr>
        <w:lastRenderedPageBreak/>
        <mc:AlternateContent>
          <mc:Choice Requires="wps">
            <w:drawing>
              <wp:anchor distT="0" distB="0" distL="114300" distR="114300" simplePos="0" relativeHeight="251916288" behindDoc="0" locked="0" layoutInCell="1" allowOverlap="1" wp14:anchorId="5937E1CD" wp14:editId="4FDE5F7F">
                <wp:simplePos x="0" y="0"/>
                <wp:positionH relativeFrom="column">
                  <wp:posOffset>908050</wp:posOffset>
                </wp:positionH>
                <wp:positionV relativeFrom="paragraph">
                  <wp:posOffset>2027224</wp:posOffset>
                </wp:positionV>
                <wp:extent cx="1311965" cy="151075"/>
                <wp:effectExtent l="19050" t="19050" r="21590" b="20955"/>
                <wp:wrapNone/>
                <wp:docPr id="128" name="Oval 128"/>
                <wp:cNvGraphicFramePr/>
                <a:graphic xmlns:a="http://schemas.openxmlformats.org/drawingml/2006/main">
                  <a:graphicData uri="http://schemas.microsoft.com/office/word/2010/wordprocessingShape">
                    <wps:wsp>
                      <wps:cNvSpPr/>
                      <wps:spPr>
                        <a:xfrm flipV="1">
                          <a:off x="0" y="0"/>
                          <a:ext cx="1311965" cy="1510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F3029" id="Oval 128" o:spid="_x0000_s1026" style="position:absolute;margin-left:71.5pt;margin-top:159.6pt;width:103.3pt;height:11.9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" filled="f" strokecolor="red" strokeweight="2.25pt">
                <v:stroke joinstyle="miter"/>
              </v:oval>
            </w:pict>
          </mc:Fallback>
        </mc:AlternateContent>
      </w:r>
      <w:r>
        <w:rPr>
          <w:noProof/>
        </w:rPr>
        <w:drawing>
          <wp:inline distT="0" distB="0" distL="0" distR="0" wp14:anchorId="210265CD" wp14:editId="74083B11">
            <wp:extent cx="4841143" cy="2169896"/>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2040" t="22676" r="50436" b="47423"/>
                    <a:stretch/>
                  </pic:blipFill>
                  <pic:spPr bwMode="auto">
                    <a:xfrm>
                      <a:off x="0" y="0"/>
                      <a:ext cx="4913603" cy="2202374"/>
                    </a:xfrm>
                    <a:prstGeom prst="rect">
                      <a:avLst/>
                    </a:prstGeom>
                    <a:ln>
                      <a:noFill/>
                    </a:ln>
                    <a:extLst>
                      <a:ext uri="{53640926-AAD7-44D8-BBD7-CCE9431645EC}">
                        <a14:shadowObscured xmlns:a14="http://schemas.microsoft.com/office/drawing/2010/main"/>
                      </a:ext>
                    </a:extLst>
                  </pic:spPr>
                </pic:pic>
              </a:graphicData>
            </a:graphic>
          </wp:inline>
        </w:drawing>
      </w:r>
    </w:p>
    <w:p w:rsidR="00ED7C7C" w:rsidRDefault="00ED7C7C" w:rsidP="00ED7C7C">
      <w:r>
        <w:rPr>
          <w:rFonts w:hint="cs"/>
          <w:rtl/>
        </w:rPr>
        <w:t xml:space="preserve">ואז עשינו </w:t>
      </w:r>
      <w:r>
        <w:t>rollback</w:t>
      </w:r>
      <w:r>
        <w:rPr>
          <w:rFonts w:hint="cs"/>
          <w:rtl/>
        </w:rPr>
        <w:t>:</w:t>
      </w:r>
    </w:p>
    <w:p w:rsidR="00ED7C7C" w:rsidRDefault="00ED7C7C" w:rsidP="00ED7C7C">
      <w:r>
        <w:rPr>
          <w:noProof/>
        </w:rPr>
        <w:drawing>
          <wp:inline distT="0" distB="0" distL="0" distR="0" wp14:anchorId="7ACEF3F5" wp14:editId="7071F6B6">
            <wp:extent cx="4860980" cy="5773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728" t="11600" r="31884" b="76282"/>
                    <a:stretch/>
                  </pic:blipFill>
                  <pic:spPr bwMode="auto">
                    <a:xfrm>
                      <a:off x="0" y="0"/>
                      <a:ext cx="5060324" cy="601058"/>
                    </a:xfrm>
                    <a:prstGeom prst="rect">
                      <a:avLst/>
                    </a:prstGeom>
                    <a:ln>
                      <a:noFill/>
                    </a:ln>
                    <a:extLst>
                      <a:ext uri="{53640926-AAD7-44D8-BBD7-CCE9431645EC}">
                        <a14:shadowObscured xmlns:a14="http://schemas.microsoft.com/office/drawing/2010/main"/>
                      </a:ext>
                    </a:extLst>
                  </pic:spPr>
                </pic:pic>
              </a:graphicData>
            </a:graphic>
          </wp:inline>
        </w:drawing>
      </w:r>
    </w:p>
    <w:p w:rsidR="00ED7C7C" w:rsidRDefault="00ED7C7C" w:rsidP="00ED7C7C">
      <w:pPr>
        <w:rPr>
          <w:rtl/>
        </w:rPr>
      </w:pPr>
    </w:p>
    <w:p w:rsidR="00ED7C7C" w:rsidRDefault="00ED7C7C" w:rsidP="00ED7C7C">
      <w:pPr>
        <w:rPr>
          <w:rtl/>
        </w:rPr>
      </w:pPr>
      <w:r>
        <w:rPr>
          <w:rFonts w:hint="cs"/>
          <w:rtl/>
        </w:rPr>
        <w:t>ולאחר מכאן הנתון הנ"ל נמחק:</w:t>
      </w:r>
    </w:p>
    <w:p w:rsidR="00ED7C7C" w:rsidRDefault="00ED7C7C" w:rsidP="00ED7C7C">
      <w:pPr>
        <w:rPr>
          <w:rtl/>
        </w:rPr>
      </w:pPr>
      <w:r>
        <w:rPr>
          <w:noProof/>
        </w:rPr>
        <w:drawing>
          <wp:inline distT="0" distB="0" distL="0" distR="0" wp14:anchorId="5F1295EF" wp14:editId="670EC85D">
            <wp:extent cx="4884245" cy="166182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0581" t="26378" r="36569" b="41655"/>
                    <a:stretch/>
                  </pic:blipFill>
                  <pic:spPr bwMode="auto">
                    <a:xfrm>
                      <a:off x="0" y="0"/>
                      <a:ext cx="4980526" cy="1694582"/>
                    </a:xfrm>
                    <a:prstGeom prst="rect">
                      <a:avLst/>
                    </a:prstGeom>
                    <a:ln>
                      <a:noFill/>
                    </a:ln>
                    <a:extLst>
                      <a:ext uri="{53640926-AAD7-44D8-BBD7-CCE9431645EC}">
                        <a14:shadowObscured xmlns:a14="http://schemas.microsoft.com/office/drawing/2010/main"/>
                      </a:ext>
                    </a:extLst>
                  </pic:spPr>
                </pic:pic>
              </a:graphicData>
            </a:graphic>
          </wp:inline>
        </w:drawing>
      </w:r>
    </w:p>
    <w:p w:rsidR="00ED7C7C" w:rsidRPr="00237325" w:rsidRDefault="00237325" w:rsidP="00237325">
      <w:pPr>
        <w:rPr>
          <w:b/>
          <w:bCs/>
          <w:rtl/>
        </w:rPr>
      </w:pPr>
      <w:r w:rsidRPr="00237325">
        <w:rPr>
          <w:rFonts w:hint="cs"/>
          <w:b/>
          <w:bCs/>
          <w:color w:val="FF0000"/>
          <w:rtl/>
        </w:rPr>
        <w:t>המסקנה: שה-</w:t>
      </w:r>
      <w:r w:rsidRPr="00237325">
        <w:rPr>
          <w:b/>
          <w:bCs/>
          <w:color w:val="FF0000"/>
        </w:rPr>
        <w:t xml:space="preserve">rollback </w:t>
      </w:r>
      <w:r w:rsidRPr="00237325">
        <w:rPr>
          <w:rFonts w:hint="cs"/>
          <w:b/>
          <w:bCs/>
          <w:color w:val="FF0000"/>
          <w:rtl/>
        </w:rPr>
        <w:t xml:space="preserve"> מוחק את השינויי</w:t>
      </w:r>
      <w:r w:rsidRPr="00237325">
        <w:rPr>
          <w:rFonts w:hint="eastAsia"/>
          <w:b/>
          <w:bCs/>
          <w:color w:val="FF0000"/>
          <w:rtl/>
        </w:rPr>
        <w:t>ם</w:t>
      </w:r>
      <w:r w:rsidRPr="00237325">
        <w:rPr>
          <w:rFonts w:hint="cs"/>
          <w:b/>
          <w:bCs/>
          <w:color w:val="FF0000"/>
          <w:rtl/>
        </w:rPr>
        <w:t xml:space="preserve"> (הכנסה, מחיקה, עדכון)  שנעשו עד ל</w:t>
      </w:r>
      <w:r w:rsidRPr="00237325">
        <w:rPr>
          <w:b/>
          <w:bCs/>
          <w:color w:val="FF0000"/>
        </w:rPr>
        <w:t xml:space="preserve"> commit </w:t>
      </w:r>
      <w:r w:rsidRPr="00237325">
        <w:rPr>
          <w:rFonts w:hint="cs"/>
          <w:b/>
          <w:bCs/>
          <w:color w:val="FF0000"/>
          <w:rtl/>
        </w:rPr>
        <w:t xml:space="preserve">האחרון </w:t>
      </w:r>
    </w:p>
    <w:p w:rsidR="00ED7C7C" w:rsidRDefault="00ED7C7C" w:rsidP="00ED7C7C">
      <w:pPr>
        <w:pStyle w:val="3"/>
        <w:rPr>
          <w:rFonts w:asciiTheme="minorBidi" w:hAnsiTheme="minorBidi" w:cstheme="minorBidi"/>
          <w:color w:val="9CC2E5" w:themeColor="accent1" w:themeTint="99"/>
          <w:sz w:val="28"/>
          <w:szCs w:val="28"/>
          <w:u w:val="single"/>
        </w:rPr>
      </w:pPr>
      <w:r>
        <w:rPr>
          <w:rFonts w:asciiTheme="minorBidi" w:hAnsiTheme="minorBidi" w:cstheme="minorBidi"/>
          <w:color w:val="9CC2E5" w:themeColor="accent1" w:themeTint="99"/>
          <w:sz w:val="28"/>
          <w:szCs w:val="28"/>
          <w:u w:val="single"/>
          <w:rtl/>
        </w:rPr>
        <w:t>הרשאות</w:t>
      </w:r>
    </w:p>
    <w:p w:rsidR="00ED7C7C" w:rsidRDefault="00ED7C7C" w:rsidP="00ED7C7C">
      <w:pPr>
        <w:rPr>
          <w:u w:val="single"/>
          <w:rtl/>
        </w:rPr>
      </w:pPr>
      <w:r>
        <w:rPr>
          <w:u w:val="single"/>
          <w:rtl/>
        </w:rPr>
        <w:t>הרשאה 1:</w:t>
      </w:r>
    </w:p>
    <w:p w:rsidR="00ED7C7C" w:rsidRDefault="00ED7C7C" w:rsidP="00ED7C7C">
      <w:pPr>
        <w:rPr>
          <w:rtl/>
        </w:rPr>
      </w:pPr>
      <w:r>
        <w:rPr>
          <w:rtl/>
        </w:rPr>
        <w:t>הרשאה ל</w:t>
      </w:r>
      <w:r>
        <w:t xml:space="preserve">cadler </w:t>
      </w:r>
      <w:r>
        <w:rPr>
          <w:rtl/>
        </w:rPr>
        <w:t xml:space="preserve"> לשלוף להוסיף, לעדכן, למחוק</w:t>
      </w:r>
    </w:p>
    <w:p w:rsidR="00ED7C7C" w:rsidRDefault="00ED7C7C" w:rsidP="00ED7C7C">
      <w:pPr>
        <w:rPr>
          <w:u w:val="single"/>
          <w:rtl/>
        </w:rPr>
      </w:pPr>
      <w:r>
        <w:rPr>
          <w:noProof/>
          <w:rtl/>
        </w:rPr>
        <w:drawing>
          <wp:anchor distT="0" distB="0" distL="114300" distR="114300" simplePos="0" relativeHeight="251912192" behindDoc="0" locked="0" layoutInCell="1" allowOverlap="1">
            <wp:simplePos x="0" y="0"/>
            <wp:positionH relativeFrom="column">
              <wp:posOffset>-95250</wp:posOffset>
            </wp:positionH>
            <wp:positionV relativeFrom="paragraph">
              <wp:posOffset>102235</wp:posOffset>
            </wp:positionV>
            <wp:extent cx="3912870" cy="619125"/>
            <wp:effectExtent l="0" t="0" r="0" b="952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55"/>
                    <pic:cNvPicPr>
                      <a:picLocks noChangeAspect="1" noChangeArrowheads="1"/>
                    </pic:cNvPicPr>
                  </pic:nvPicPr>
                  <pic:blipFill>
                    <a:blip r:embed="rId106">
                      <a:extLst>
                        <a:ext uri="{28A0092B-C50C-407E-A947-70E740481C1C}">
                          <a14:useLocalDpi xmlns:a14="http://schemas.microsoft.com/office/drawing/2010/main" val="0"/>
                        </a:ext>
                      </a:extLst>
                    </a:blip>
                    <a:srcRect l="23264" t="17451" r="58681" b="77469"/>
                    <a:stretch>
                      <a:fillRect/>
                    </a:stretch>
                  </pic:blipFill>
                  <pic:spPr bwMode="auto">
                    <a:xfrm>
                      <a:off x="0" y="0"/>
                      <a:ext cx="3912870" cy="619125"/>
                    </a:xfrm>
                    <a:prstGeom prst="rect">
                      <a:avLst/>
                    </a:prstGeom>
                    <a:noFill/>
                  </pic:spPr>
                </pic:pic>
              </a:graphicData>
            </a:graphic>
            <wp14:sizeRelH relativeFrom="page">
              <wp14:pctWidth>0</wp14:pctWidth>
            </wp14:sizeRelH>
            <wp14:sizeRelV relativeFrom="page">
              <wp14:pctHeight>0</wp14:pctHeight>
            </wp14:sizeRelV>
          </wp:anchor>
        </w:drawing>
      </w:r>
    </w:p>
    <w:p w:rsidR="00ED7C7C" w:rsidRDefault="00ED7C7C" w:rsidP="00ED7C7C">
      <w:pPr>
        <w:rPr>
          <w:u w:val="single"/>
          <w:rtl/>
        </w:rPr>
      </w:pPr>
    </w:p>
    <w:p w:rsidR="00ED7C7C" w:rsidRDefault="00ED7C7C" w:rsidP="00ED7C7C">
      <w:pPr>
        <w:rPr>
          <w:u w:val="single"/>
          <w:rtl/>
        </w:rPr>
      </w:pPr>
    </w:p>
    <w:p w:rsidR="00ED7C7C" w:rsidRDefault="00ED7C7C" w:rsidP="00ED7C7C">
      <w:pPr>
        <w:rPr>
          <w:u w:val="single"/>
          <w:rtl/>
        </w:rPr>
      </w:pPr>
      <w:r>
        <w:rPr>
          <w:u w:val="single"/>
          <w:rtl/>
        </w:rPr>
        <w:t>הרשאה 2:</w:t>
      </w:r>
    </w:p>
    <w:p w:rsidR="00ED7C7C" w:rsidRDefault="00ED7C7C" w:rsidP="00ED7C7C">
      <w:pPr>
        <w:rPr>
          <w:rtl/>
        </w:rPr>
      </w:pPr>
      <w:r>
        <w:rPr>
          <w:rtl/>
        </w:rPr>
        <w:t>מתן זכות שליפה לכל המשתמשים</w:t>
      </w:r>
      <w:r>
        <w:rPr>
          <w:rFonts w:hint="cs"/>
        </w:rPr>
        <w:t xml:space="preserve"> </w:t>
      </w:r>
      <w:r>
        <w:rPr>
          <w:rtl/>
        </w:rPr>
        <w:t>עבור מידע על השופטים</w:t>
      </w:r>
    </w:p>
    <w:p w:rsidR="00ED7C7C" w:rsidRDefault="00ED7C7C" w:rsidP="00ED7C7C">
      <w:pPr>
        <w:rPr>
          <w:rtl/>
        </w:rPr>
      </w:pPr>
      <w:r>
        <w:rPr>
          <w:noProof/>
          <w:rtl/>
        </w:rPr>
        <w:drawing>
          <wp:anchor distT="0" distB="0" distL="114300" distR="114300" simplePos="0" relativeHeight="251913216" behindDoc="0" locked="0" layoutInCell="1" allowOverlap="1">
            <wp:simplePos x="0" y="0"/>
            <wp:positionH relativeFrom="column">
              <wp:posOffset>-95250</wp:posOffset>
            </wp:positionH>
            <wp:positionV relativeFrom="paragraph">
              <wp:posOffset>71120</wp:posOffset>
            </wp:positionV>
            <wp:extent cx="3263265" cy="38989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66"/>
                    <pic:cNvPicPr>
                      <a:picLocks noChangeAspect="1" noChangeArrowheads="1"/>
                    </pic:cNvPicPr>
                  </pic:nvPicPr>
                  <pic:blipFill>
                    <a:blip r:embed="rId107">
                      <a:extLst>
                        <a:ext uri="{28A0092B-C50C-407E-A947-70E740481C1C}">
                          <a14:useLocalDpi xmlns:a14="http://schemas.microsoft.com/office/drawing/2010/main" val="0"/>
                        </a:ext>
                      </a:extLst>
                    </a:blip>
                    <a:srcRect l="22395" t="17245" r="61458" b="79321"/>
                    <a:stretch>
                      <a:fillRect/>
                    </a:stretch>
                  </pic:blipFill>
                  <pic:spPr bwMode="auto">
                    <a:xfrm>
                      <a:off x="0" y="0"/>
                      <a:ext cx="3263265" cy="389890"/>
                    </a:xfrm>
                    <a:prstGeom prst="rect">
                      <a:avLst/>
                    </a:prstGeom>
                    <a:noFill/>
                  </pic:spPr>
                </pic:pic>
              </a:graphicData>
            </a:graphic>
            <wp14:sizeRelH relativeFrom="margin">
              <wp14:pctWidth>0</wp14:pctWidth>
            </wp14:sizeRelH>
            <wp14:sizeRelV relativeFrom="margin">
              <wp14:pctHeight>0</wp14:pctHeight>
            </wp14:sizeRelV>
          </wp:anchor>
        </w:drawing>
      </w:r>
    </w:p>
    <w:p w:rsidR="0036022C" w:rsidRDefault="0036022C" w:rsidP="0036022C">
      <w:pPr>
        <w:pStyle w:val="3"/>
        <w:rPr>
          <w:rFonts w:asciiTheme="minorBidi" w:hAnsiTheme="minorBidi" w:cstheme="minorBidi"/>
          <w:color w:val="9CC2E5" w:themeColor="accent1" w:themeTint="99"/>
          <w:sz w:val="28"/>
          <w:szCs w:val="28"/>
          <w:u w:val="single"/>
          <w:rtl/>
        </w:rPr>
      </w:pPr>
      <w:r w:rsidRPr="002A6353">
        <w:rPr>
          <w:rFonts w:asciiTheme="minorBidi" w:hAnsiTheme="minorBidi" w:cstheme="minorBidi" w:hint="cs"/>
          <w:color w:val="9CC2E5" w:themeColor="accent1" w:themeTint="99"/>
          <w:sz w:val="28"/>
          <w:szCs w:val="28"/>
          <w:u w:val="single"/>
          <w:rtl/>
        </w:rPr>
        <w:lastRenderedPageBreak/>
        <w:t>אילוץ 1:</w:t>
      </w:r>
      <w:bookmarkEnd w:id="49"/>
    </w:p>
    <w:p w:rsidR="0036022C" w:rsidRDefault="0036022C" w:rsidP="005308EF">
      <w:pPr>
        <w:rPr>
          <w:sz w:val="24"/>
          <w:szCs w:val="24"/>
        </w:rPr>
      </w:pPr>
      <w:r>
        <w:rPr>
          <w:noProof/>
        </w:rPr>
        <w:drawing>
          <wp:anchor distT="0" distB="0" distL="114300" distR="114300" simplePos="0" relativeHeight="251899904" behindDoc="0" locked="0" layoutInCell="1" allowOverlap="1" wp14:anchorId="14DA9B34" wp14:editId="2180C773">
            <wp:simplePos x="0" y="0"/>
            <wp:positionH relativeFrom="column">
              <wp:posOffset>-5715</wp:posOffset>
            </wp:positionH>
            <wp:positionV relativeFrom="paragraph">
              <wp:posOffset>661532</wp:posOffset>
            </wp:positionV>
            <wp:extent cx="5274310" cy="396240"/>
            <wp:effectExtent l="0" t="0" r="2540" b="3810"/>
            <wp:wrapSquare wrapText="bothSides"/>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274310" cy="396240"/>
                    </a:xfrm>
                    <a:prstGeom prst="rect">
                      <a:avLst/>
                    </a:prstGeom>
                  </pic:spPr>
                </pic:pic>
              </a:graphicData>
            </a:graphic>
          </wp:anchor>
        </w:drawing>
      </w:r>
      <w:r>
        <w:rPr>
          <w:rFonts w:hint="cs"/>
          <w:sz w:val="24"/>
          <w:szCs w:val="24"/>
          <w:rtl/>
        </w:rPr>
        <w:t>הגבלנו את הערך  בטבלת ה</w:t>
      </w:r>
      <w:r>
        <w:rPr>
          <w:sz w:val="24"/>
          <w:szCs w:val="24"/>
        </w:rPr>
        <w:t xml:space="preserve">lawyer </w:t>
      </w:r>
      <w:r>
        <w:rPr>
          <w:rFonts w:hint="cs"/>
          <w:sz w:val="24"/>
          <w:szCs w:val="24"/>
          <w:rtl/>
        </w:rPr>
        <w:t xml:space="preserve"> (עורכי הדין )בשדה ה</w:t>
      </w:r>
      <w:r>
        <w:rPr>
          <w:sz w:val="24"/>
          <w:szCs w:val="24"/>
        </w:rPr>
        <w:t>specialization</w:t>
      </w:r>
      <w:r>
        <w:rPr>
          <w:rFonts w:hint="cs"/>
          <w:sz w:val="24"/>
          <w:szCs w:val="24"/>
          <w:rtl/>
        </w:rPr>
        <w:t xml:space="preserve"> לאחד מהערכים : </w:t>
      </w:r>
      <w:r w:rsidR="005308EF" w:rsidRPr="005308EF">
        <w:rPr>
          <w:sz w:val="24"/>
          <w:szCs w:val="24"/>
        </w:rPr>
        <w:t>la</w:t>
      </w:r>
      <w:r w:rsidR="005308EF">
        <w:rPr>
          <w:sz w:val="24"/>
          <w:szCs w:val="24"/>
        </w:rPr>
        <w:t xml:space="preserve">bor, criminal, commercial, </w:t>
      </w:r>
      <w:r w:rsidR="005308EF" w:rsidRPr="005308EF">
        <w:rPr>
          <w:sz w:val="24"/>
          <w:szCs w:val="24"/>
        </w:rPr>
        <w:t>family</w:t>
      </w:r>
      <w:r w:rsidR="005308EF" w:rsidRPr="005308EF">
        <w:rPr>
          <w:rFonts w:cs="Arial"/>
          <w:sz w:val="24"/>
          <w:szCs w:val="24"/>
          <w:rtl/>
        </w:rPr>
        <w:t>'</w:t>
      </w:r>
    </w:p>
    <w:p w:rsidR="005308EF" w:rsidRDefault="005308EF" w:rsidP="005308EF">
      <w:pPr>
        <w:rPr>
          <w:sz w:val="24"/>
          <w:szCs w:val="24"/>
        </w:rPr>
      </w:pPr>
      <w:r>
        <w:rPr>
          <w:rFonts w:hint="cs"/>
          <w:sz w:val="24"/>
          <w:szCs w:val="24"/>
          <w:rtl/>
        </w:rPr>
        <w:t>כאשר ניסינו להוסיף עוד עורך דין עם תחום התמחות שגוי- הופיעה הודעת שגיאה.</w:t>
      </w:r>
    </w:p>
    <w:p w:rsidR="005308EF" w:rsidRDefault="00793F9A" w:rsidP="00092C09">
      <w:pPr>
        <w:rPr>
          <w:sz w:val="24"/>
          <w:szCs w:val="24"/>
        </w:rPr>
      </w:pPr>
      <w:r>
        <w:rPr>
          <w:noProof/>
        </w:rPr>
        <w:drawing>
          <wp:inline distT="0" distB="0" distL="0" distR="0" wp14:anchorId="5ED2A4E0" wp14:editId="3D08992B">
            <wp:extent cx="5442123" cy="1514475"/>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1458" t="12655" r="31771" b="59258"/>
                    <a:stretch/>
                  </pic:blipFill>
                  <pic:spPr bwMode="auto">
                    <a:xfrm>
                      <a:off x="0" y="0"/>
                      <a:ext cx="5507007" cy="1532531"/>
                    </a:xfrm>
                    <a:prstGeom prst="rect">
                      <a:avLst/>
                    </a:prstGeom>
                    <a:ln>
                      <a:noFill/>
                    </a:ln>
                    <a:extLst>
                      <a:ext uri="{53640926-AAD7-44D8-BBD7-CCE9431645EC}">
                        <a14:shadowObscured xmlns:a14="http://schemas.microsoft.com/office/drawing/2010/main"/>
                      </a:ext>
                    </a:extLst>
                  </pic:spPr>
                </pic:pic>
              </a:graphicData>
            </a:graphic>
          </wp:inline>
        </w:drawing>
      </w:r>
    </w:p>
    <w:p w:rsidR="00092C09" w:rsidRDefault="00092C09" w:rsidP="00092C09">
      <w:pPr>
        <w:rPr>
          <w:sz w:val="24"/>
          <w:szCs w:val="24"/>
        </w:rPr>
      </w:pPr>
    </w:p>
    <w:p w:rsidR="00092C09" w:rsidRPr="00092C09" w:rsidRDefault="00092C09" w:rsidP="00092C09">
      <w:pPr>
        <w:rPr>
          <w:sz w:val="24"/>
          <w:szCs w:val="24"/>
          <w:rtl/>
        </w:rPr>
      </w:pPr>
    </w:p>
    <w:p w:rsidR="00092C09" w:rsidRDefault="00092C09" w:rsidP="00092C09">
      <w:pPr>
        <w:pStyle w:val="3"/>
        <w:rPr>
          <w:rFonts w:asciiTheme="minorBidi" w:hAnsiTheme="minorBidi" w:cstheme="minorBidi"/>
          <w:color w:val="9CC2E5" w:themeColor="accent1" w:themeTint="99"/>
          <w:sz w:val="28"/>
          <w:szCs w:val="28"/>
          <w:u w:val="single"/>
          <w:rtl/>
        </w:rPr>
      </w:pPr>
      <w:bookmarkStart w:id="50" w:name="_Toc453621539"/>
      <w:r w:rsidRPr="00A641E6">
        <w:rPr>
          <w:rFonts w:asciiTheme="minorBidi" w:hAnsiTheme="minorBidi" w:cstheme="minorBidi" w:hint="cs"/>
          <w:color w:val="9CC2E5" w:themeColor="accent1" w:themeTint="99"/>
          <w:sz w:val="28"/>
          <w:szCs w:val="28"/>
          <w:u w:val="single"/>
          <w:rtl/>
        </w:rPr>
        <w:t>אילוץ 2:</w:t>
      </w:r>
      <w:bookmarkEnd w:id="50"/>
    </w:p>
    <w:p w:rsidR="00092C09" w:rsidRDefault="00092C09" w:rsidP="00092C09">
      <w:r>
        <w:rPr>
          <w:rFonts w:hint="cs"/>
          <w:rtl/>
        </w:rPr>
        <w:t>הוספנו אילוץ לטבלת ה</w:t>
      </w:r>
      <w:r>
        <w:t>court</w:t>
      </w:r>
      <w:r>
        <w:rPr>
          <w:rFonts w:hint="cs"/>
          <w:rtl/>
        </w:rPr>
        <w:t xml:space="preserve"> (בימ"ש) שמחייב את ייחודיו</w:t>
      </w:r>
      <w:r>
        <w:rPr>
          <w:rFonts w:hint="eastAsia"/>
          <w:rtl/>
        </w:rPr>
        <w:t>ת</w:t>
      </w:r>
      <w:r>
        <w:rPr>
          <w:rFonts w:hint="cs"/>
          <w:rtl/>
        </w:rPr>
        <w:t xml:space="preserve"> השילוב בין סוג ביהמ"ש והמחוז- כדי להבטיח שבכל מחוז יופיע בימ"ש אחד מכל סוג.</w:t>
      </w:r>
      <w:r>
        <w:t>court</w:t>
      </w:r>
    </w:p>
    <w:p w:rsidR="00092C09" w:rsidRDefault="00092C09" w:rsidP="00092C09">
      <w:pPr>
        <w:rPr>
          <w:rtl/>
        </w:rPr>
      </w:pPr>
      <w:r>
        <w:rPr>
          <w:noProof/>
        </w:rPr>
        <w:drawing>
          <wp:inline distT="0" distB="0" distL="0" distR="0" wp14:anchorId="7C9EA4BC" wp14:editId="6D22CAE9">
            <wp:extent cx="5274310" cy="280670"/>
            <wp:effectExtent l="0" t="0" r="2540" b="5080"/>
            <wp:docPr id="149" name="תמונה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0670"/>
                    </a:xfrm>
                    <a:prstGeom prst="rect">
                      <a:avLst/>
                    </a:prstGeom>
                  </pic:spPr>
                </pic:pic>
              </a:graphicData>
            </a:graphic>
          </wp:inline>
        </w:drawing>
      </w:r>
    </w:p>
    <w:p w:rsidR="00092C09" w:rsidRDefault="00092C09" w:rsidP="00092C09">
      <w:pPr>
        <w:rPr>
          <w:rtl/>
        </w:rPr>
      </w:pPr>
      <w:r>
        <w:rPr>
          <w:rFonts w:hint="cs"/>
          <w:rtl/>
        </w:rPr>
        <w:t xml:space="preserve">כאשר ניסינו להוסיף שוב סוג בימ"ש במחוז שבו הוא כבר מופיע </w:t>
      </w:r>
      <w:r>
        <w:rPr>
          <w:rtl/>
        </w:rPr>
        <w:t>–</w:t>
      </w:r>
      <w:r>
        <w:rPr>
          <w:rFonts w:hint="cs"/>
          <w:rtl/>
        </w:rPr>
        <w:t xml:space="preserve"> התקבלה הודעת שגיאה </w:t>
      </w:r>
    </w:p>
    <w:p w:rsidR="00092C09" w:rsidRDefault="00092C09" w:rsidP="00092C09">
      <w:r>
        <w:rPr>
          <w:noProof/>
        </w:rPr>
        <mc:AlternateContent>
          <mc:Choice Requires="wps">
            <w:drawing>
              <wp:anchor distT="0" distB="0" distL="114300" distR="114300" simplePos="0" relativeHeight="251901952" behindDoc="0" locked="0" layoutInCell="1" allowOverlap="1" wp14:anchorId="6ACF4E58" wp14:editId="2DFD6FFE">
                <wp:simplePos x="0" y="0"/>
                <wp:positionH relativeFrom="column">
                  <wp:posOffset>4152928</wp:posOffset>
                </wp:positionH>
                <wp:positionV relativeFrom="paragraph">
                  <wp:posOffset>1390650</wp:posOffset>
                </wp:positionV>
                <wp:extent cx="349857" cy="55659"/>
                <wp:effectExtent l="19050" t="57150" r="12700" b="40005"/>
                <wp:wrapNone/>
                <wp:docPr id="151" name="מחבר חץ ישר 151"/>
                <wp:cNvGraphicFramePr/>
                <a:graphic xmlns:a="http://schemas.openxmlformats.org/drawingml/2006/main">
                  <a:graphicData uri="http://schemas.microsoft.com/office/word/2010/wordprocessingShape">
                    <wps:wsp>
                      <wps:cNvCnPr/>
                      <wps:spPr>
                        <a:xfrm flipH="1" flipV="1">
                          <a:off x="0" y="0"/>
                          <a:ext cx="349857" cy="556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1143A9" id="_x0000_t32" coordsize="21600,21600" o:spt="32" o:oned="t" path="m,l21600,21600e" filled="f">
                <v:path arrowok="t" fillok="f" o:connecttype="none"/>
                <o:lock v:ext="edit" shapetype="t"/>
              </v:shapetype>
              <v:shape id="מחבר חץ ישר 151" o:spid="_x0000_s1026" type="#_x0000_t32" style="position:absolute;margin-left:327pt;margin-top:109.5pt;width:27.55pt;height:4.4pt;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" strokecolor="red" strokeweight=".5pt">
                <v:stroke endarrow="block" joinstyle="miter"/>
              </v:shape>
            </w:pict>
          </mc:Fallback>
        </mc:AlternateContent>
      </w:r>
      <w:r>
        <w:rPr>
          <w:noProof/>
        </w:rPr>
        <w:drawing>
          <wp:inline distT="0" distB="0" distL="0" distR="0" wp14:anchorId="6EBE3E02" wp14:editId="135DD1A8">
            <wp:extent cx="5274310" cy="1568450"/>
            <wp:effectExtent l="0" t="0" r="2540" b="0"/>
            <wp:docPr id="150" name="תמונה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568450"/>
                    </a:xfrm>
                    <a:prstGeom prst="rect">
                      <a:avLst/>
                    </a:prstGeom>
                  </pic:spPr>
                </pic:pic>
              </a:graphicData>
            </a:graphic>
          </wp:inline>
        </w:drawing>
      </w:r>
    </w:p>
    <w:p w:rsidR="00092C09" w:rsidRDefault="00092C09" w:rsidP="00092C09"/>
    <w:p w:rsidR="00092C09" w:rsidRDefault="00092C09" w:rsidP="00092C09"/>
    <w:p w:rsidR="00092C09" w:rsidRDefault="00092C09" w:rsidP="00092C09"/>
    <w:p w:rsidR="00092C09" w:rsidRDefault="00092C09" w:rsidP="00092C09">
      <w:pPr>
        <w:rPr>
          <w:rtl/>
        </w:rPr>
      </w:pPr>
    </w:p>
    <w:p w:rsidR="00092C09" w:rsidRDefault="00092C09" w:rsidP="00092C09">
      <w:pPr>
        <w:rPr>
          <w:rtl/>
        </w:rPr>
      </w:pPr>
    </w:p>
    <w:p w:rsidR="00092C09" w:rsidRDefault="00092C09" w:rsidP="00092C09">
      <w:pPr>
        <w:pStyle w:val="3"/>
        <w:rPr>
          <w:rFonts w:asciiTheme="minorBidi" w:hAnsiTheme="minorBidi" w:cstheme="minorBidi"/>
          <w:color w:val="9CC2E5" w:themeColor="accent1" w:themeTint="99"/>
          <w:sz w:val="28"/>
          <w:szCs w:val="28"/>
          <w:u w:val="single"/>
          <w:rtl/>
        </w:rPr>
      </w:pPr>
      <w:bookmarkStart w:id="51" w:name="_Toc453621540"/>
      <w:r w:rsidRPr="00AE3C0A">
        <w:rPr>
          <w:rFonts w:asciiTheme="minorBidi" w:hAnsiTheme="minorBidi" w:cstheme="minorBidi" w:hint="cs"/>
          <w:color w:val="9CC2E5" w:themeColor="accent1" w:themeTint="99"/>
          <w:sz w:val="28"/>
          <w:szCs w:val="28"/>
          <w:u w:val="single"/>
          <w:rtl/>
        </w:rPr>
        <w:lastRenderedPageBreak/>
        <w:t>אילוץ 3:</w:t>
      </w:r>
      <w:bookmarkEnd w:id="51"/>
    </w:p>
    <w:p w:rsidR="00092C09" w:rsidRDefault="00092C09" w:rsidP="00092C09">
      <w:pPr>
        <w:rPr>
          <w:rtl/>
        </w:rPr>
      </w:pPr>
      <w:r>
        <w:rPr>
          <w:rFonts w:hint="cs"/>
          <w:rtl/>
        </w:rPr>
        <w:t xml:space="preserve">הוספנו עמודה לטבלת </w:t>
      </w:r>
      <w:r>
        <w:t>person</w:t>
      </w:r>
      <w:r>
        <w:rPr>
          <w:rFonts w:hint="cs"/>
          <w:rtl/>
        </w:rPr>
        <w:t xml:space="preserve"> בשם </w:t>
      </w:r>
      <w:r>
        <w:t>gender</w:t>
      </w:r>
      <w:r>
        <w:rPr>
          <w:rFonts w:hint="cs"/>
          <w:rtl/>
        </w:rPr>
        <w:t xml:space="preserve">: </w:t>
      </w:r>
    </w:p>
    <w:p w:rsidR="00092C09" w:rsidRDefault="00092C09" w:rsidP="00092C09">
      <w:pPr>
        <w:rPr>
          <w:rtl/>
        </w:rPr>
      </w:pPr>
      <w:r>
        <w:rPr>
          <w:noProof/>
        </w:rPr>
        <w:drawing>
          <wp:inline distT="0" distB="0" distL="0" distR="0" wp14:anchorId="5B4EC20D" wp14:editId="77774739">
            <wp:extent cx="3228975" cy="304800"/>
            <wp:effectExtent l="0" t="0" r="9525" b="0"/>
            <wp:docPr id="152" name="תמונה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28975" cy="304800"/>
                    </a:xfrm>
                    <a:prstGeom prst="rect">
                      <a:avLst/>
                    </a:prstGeom>
                  </pic:spPr>
                </pic:pic>
              </a:graphicData>
            </a:graphic>
          </wp:inline>
        </w:drawing>
      </w:r>
    </w:p>
    <w:p w:rsidR="00092C09" w:rsidRDefault="00092C09" w:rsidP="00092C09">
      <w:pPr>
        <w:rPr>
          <w:rtl/>
        </w:rPr>
      </w:pPr>
      <w:r>
        <w:rPr>
          <w:noProof/>
        </w:rPr>
        <w:drawing>
          <wp:inline distT="0" distB="0" distL="0" distR="0" wp14:anchorId="35F456CF" wp14:editId="79B31BD6">
            <wp:extent cx="5274310" cy="2844165"/>
            <wp:effectExtent l="0" t="0" r="2540" b="0"/>
            <wp:docPr id="153" name="תמונה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44165"/>
                    </a:xfrm>
                    <a:prstGeom prst="rect">
                      <a:avLst/>
                    </a:prstGeom>
                  </pic:spPr>
                </pic:pic>
              </a:graphicData>
            </a:graphic>
          </wp:inline>
        </w:drawing>
      </w:r>
    </w:p>
    <w:p w:rsidR="00092C09" w:rsidRDefault="00092C09" w:rsidP="00092C09">
      <w:r>
        <w:rPr>
          <w:rFonts w:hint="cs"/>
          <w:rtl/>
        </w:rPr>
        <w:t>הגבלנו את ערכיה ל'</w:t>
      </w:r>
      <w:r>
        <w:t>male</w:t>
      </w:r>
      <w:r>
        <w:rPr>
          <w:rFonts w:hint="cs"/>
          <w:rtl/>
        </w:rPr>
        <w:t xml:space="preserve"> '</w:t>
      </w:r>
      <w:r>
        <w:t xml:space="preserve">    </w:t>
      </w:r>
      <w:r>
        <w:rPr>
          <w:rFonts w:hint="cs"/>
          <w:rtl/>
        </w:rPr>
        <w:t xml:space="preserve"> (זכר ) או '</w:t>
      </w:r>
      <w:r>
        <w:t>female</w:t>
      </w:r>
      <w:r>
        <w:rPr>
          <w:rFonts w:hint="cs"/>
          <w:rtl/>
        </w:rPr>
        <w:t>' (נקבה).</w:t>
      </w:r>
      <w:r>
        <w:rPr>
          <w:noProof/>
        </w:rPr>
        <w:drawing>
          <wp:anchor distT="0" distB="0" distL="114300" distR="114300" simplePos="0" relativeHeight="251904000" behindDoc="0" locked="0" layoutInCell="1" allowOverlap="1" wp14:anchorId="673FDC5F" wp14:editId="17F61DA1">
            <wp:simplePos x="0" y="0"/>
            <wp:positionH relativeFrom="column">
              <wp:posOffset>-5715</wp:posOffset>
            </wp:positionH>
            <wp:positionV relativeFrom="paragraph">
              <wp:posOffset>321227</wp:posOffset>
            </wp:positionV>
            <wp:extent cx="5274310" cy="552450"/>
            <wp:effectExtent l="0" t="0" r="2540" b="0"/>
            <wp:wrapSquare wrapText="bothSides"/>
            <wp:docPr id="154" name="תמונה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74310" cy="552450"/>
                    </a:xfrm>
                    <a:prstGeom prst="rect">
                      <a:avLst/>
                    </a:prstGeom>
                  </pic:spPr>
                </pic:pic>
              </a:graphicData>
            </a:graphic>
            <wp14:sizeRelH relativeFrom="page">
              <wp14:pctWidth>0</wp14:pctWidth>
            </wp14:sizeRelH>
            <wp14:sizeRelV relativeFrom="page">
              <wp14:pctHeight>0</wp14:pctHeight>
            </wp14:sizeRelV>
          </wp:anchor>
        </w:drawing>
      </w:r>
    </w:p>
    <w:p w:rsidR="00092C09" w:rsidRDefault="00092C09" w:rsidP="00092C09"/>
    <w:p w:rsidR="00092C09" w:rsidRDefault="00092C09" w:rsidP="00092C09">
      <w:pPr>
        <w:rPr>
          <w:rtl/>
        </w:rPr>
      </w:pPr>
      <w:r>
        <w:rPr>
          <w:noProof/>
        </w:rPr>
        <mc:AlternateContent>
          <mc:Choice Requires="wps">
            <w:drawing>
              <wp:anchor distT="0" distB="0" distL="114300" distR="114300" simplePos="0" relativeHeight="251906048" behindDoc="0" locked="0" layoutInCell="1" allowOverlap="1" wp14:anchorId="57DB594B" wp14:editId="14FD67BE">
                <wp:simplePos x="0" y="0"/>
                <wp:positionH relativeFrom="column">
                  <wp:posOffset>3707296</wp:posOffset>
                </wp:positionH>
                <wp:positionV relativeFrom="paragraph">
                  <wp:posOffset>2338345</wp:posOffset>
                </wp:positionV>
                <wp:extent cx="349250" cy="103367"/>
                <wp:effectExtent l="38100" t="38100" r="12700" b="30480"/>
                <wp:wrapNone/>
                <wp:docPr id="156" name="מחבר חץ ישר 156"/>
                <wp:cNvGraphicFramePr/>
                <a:graphic xmlns:a="http://schemas.openxmlformats.org/drawingml/2006/main">
                  <a:graphicData uri="http://schemas.microsoft.com/office/word/2010/wordprocessingShape">
                    <wps:wsp>
                      <wps:cNvCnPr/>
                      <wps:spPr>
                        <a:xfrm flipH="1" flipV="1">
                          <a:off x="0" y="0"/>
                          <a:ext cx="349250" cy="1033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B74A0" id="מחבר חץ ישר 156" o:spid="_x0000_s1026" type="#_x0000_t32" style="position:absolute;margin-left:291.9pt;margin-top:184.1pt;width:27.5pt;height:8.15pt;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" strokecolor="red" strokeweight=".5pt">
                <v:stroke endarrow="block" joinstyle="miter"/>
              </v:shape>
            </w:pict>
          </mc:Fallback>
        </mc:AlternateContent>
      </w:r>
      <w:r>
        <w:rPr>
          <w:noProof/>
        </w:rPr>
        <w:drawing>
          <wp:anchor distT="0" distB="0" distL="114300" distR="114300" simplePos="0" relativeHeight="251905024" behindDoc="0" locked="0" layoutInCell="1" allowOverlap="1" wp14:anchorId="5881A12A" wp14:editId="0010AA7E">
            <wp:simplePos x="0" y="0"/>
            <wp:positionH relativeFrom="column">
              <wp:posOffset>311150</wp:posOffset>
            </wp:positionH>
            <wp:positionV relativeFrom="paragraph">
              <wp:posOffset>310543</wp:posOffset>
            </wp:positionV>
            <wp:extent cx="4741545" cy="2759075"/>
            <wp:effectExtent l="0" t="0" r="1905" b="3175"/>
            <wp:wrapSquare wrapText="bothSides"/>
            <wp:docPr id="155" name="תמונ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741545" cy="2759075"/>
                    </a:xfrm>
                    <a:prstGeom prst="rect">
                      <a:avLst/>
                    </a:prstGeom>
                  </pic:spPr>
                </pic:pic>
              </a:graphicData>
            </a:graphic>
            <wp14:sizeRelH relativeFrom="page">
              <wp14:pctWidth>0</wp14:pctWidth>
            </wp14:sizeRelH>
            <wp14:sizeRelV relativeFrom="page">
              <wp14:pctHeight>0</wp14:pctHeight>
            </wp14:sizeRelV>
          </wp:anchor>
        </w:drawing>
      </w:r>
      <w:r>
        <w:rPr>
          <w:rFonts w:hint="cs"/>
          <w:rtl/>
        </w:rPr>
        <w:t>ניסינו להוסיף שורה שבה הערך שגוי- וקיבלנו התרעה.</w:t>
      </w:r>
    </w:p>
    <w:p w:rsidR="00092C09" w:rsidRDefault="00092C09" w:rsidP="00092C09">
      <w:pPr>
        <w:rPr>
          <w:rtl/>
        </w:rPr>
      </w:pPr>
    </w:p>
    <w:p w:rsidR="00092C09" w:rsidRDefault="00092C09" w:rsidP="00092C09">
      <w:pPr>
        <w:rPr>
          <w:rtl/>
        </w:rPr>
      </w:pPr>
    </w:p>
    <w:p w:rsidR="00092C09" w:rsidRDefault="00092C09" w:rsidP="00092C09">
      <w:pPr>
        <w:rPr>
          <w:rtl/>
        </w:rPr>
      </w:pPr>
    </w:p>
    <w:p w:rsidR="0068247F" w:rsidRDefault="0068247F" w:rsidP="003D2666">
      <w:pPr>
        <w:rPr>
          <w:rtl/>
        </w:rPr>
      </w:pPr>
    </w:p>
    <w:p w:rsidR="00237325" w:rsidRDefault="0068247F" w:rsidP="00237325">
      <w:pPr>
        <w:pStyle w:val="3"/>
      </w:pPr>
      <w:r>
        <w:rPr>
          <w:rtl/>
        </w:rPr>
        <w:br w:type="page"/>
      </w:r>
    </w:p>
    <w:p w:rsidR="00237325" w:rsidRDefault="00237325" w:rsidP="00237325">
      <w:pPr>
        <w:pStyle w:val="3"/>
        <w:rPr>
          <w:rFonts w:asciiTheme="minorBidi" w:hAnsiTheme="minorBidi" w:cstheme="minorBidi"/>
          <w:color w:val="9CC2E5" w:themeColor="accent1" w:themeTint="99"/>
          <w:sz w:val="28"/>
          <w:szCs w:val="28"/>
          <w:u w:val="single"/>
        </w:rPr>
      </w:pPr>
      <w:bookmarkStart w:id="52" w:name="_Toc453621541"/>
      <w:r>
        <w:rPr>
          <w:rFonts w:asciiTheme="minorBidi" w:hAnsiTheme="minorBidi" w:cstheme="minorBidi"/>
          <w:color w:val="9CC2E5" w:themeColor="accent1" w:themeTint="99"/>
          <w:sz w:val="28"/>
          <w:szCs w:val="28"/>
          <w:u w:val="single"/>
          <w:rtl/>
        </w:rPr>
        <w:lastRenderedPageBreak/>
        <w:t>תצפיות</w:t>
      </w:r>
    </w:p>
    <w:p w:rsidR="00237325" w:rsidRDefault="00237325" w:rsidP="00237325">
      <w:pPr>
        <w:rPr>
          <w:u w:val="single"/>
        </w:rPr>
      </w:pPr>
      <w:r>
        <w:rPr>
          <w:u w:val="single"/>
          <w:rtl/>
        </w:rPr>
        <w:t>תצפית 1:</w:t>
      </w:r>
    </w:p>
    <w:p w:rsidR="00237325" w:rsidRDefault="00237325" w:rsidP="00237325">
      <w:pPr>
        <w:rPr>
          <w:rtl/>
        </w:rPr>
      </w:pPr>
      <w:r>
        <w:rPr>
          <w:rtl/>
        </w:rPr>
        <w:t>תצפית</w:t>
      </w:r>
      <w:r>
        <w:rPr>
          <w:rFonts w:hint="cs"/>
        </w:rPr>
        <w:t xml:space="preserve"> </w:t>
      </w:r>
      <w:r>
        <w:rPr>
          <w:rtl/>
        </w:rPr>
        <w:t xml:space="preserve"> על זמני פתיחה וסגירה של תיקים בדיני משפחה</w:t>
      </w:r>
    </w:p>
    <w:p w:rsidR="00237325" w:rsidRDefault="00237325" w:rsidP="00237325">
      <w:pPr>
        <w:rPr>
          <w:rtl/>
        </w:rPr>
      </w:pPr>
    </w:p>
    <w:p w:rsidR="00237325" w:rsidRDefault="00237325" w:rsidP="00237325"/>
    <w:p w:rsidR="00237325" w:rsidRDefault="00237325" w:rsidP="00237325">
      <w:pPr>
        <w:pStyle w:val="2"/>
        <w:rPr>
          <w:rFonts w:ascii="Arial" w:hAnsi="Arial" w:cs="Arial"/>
          <w:u w:val="single"/>
          <w:rtl/>
        </w:rPr>
      </w:pPr>
      <w:r>
        <w:rPr>
          <w:rFonts w:ascii="Arial" w:hAnsi="Arial" w:cs="Arial"/>
          <w:u w:val="single"/>
        </w:rPr>
        <w:t>View</w:t>
      </w:r>
      <w:bookmarkEnd w:id="52"/>
    </w:p>
    <w:p w:rsidR="00237325" w:rsidRDefault="00237325" w:rsidP="00237325">
      <w:pPr>
        <w:rPr>
          <w:rtl/>
        </w:rPr>
      </w:pPr>
    </w:p>
    <w:p w:rsidR="00237325" w:rsidRDefault="00237325" w:rsidP="00237325">
      <w:pPr>
        <w:rPr>
          <w:rFonts w:cs="Arial"/>
          <w:rtl/>
        </w:rPr>
      </w:pPr>
      <w:r>
        <w:rPr>
          <w:rFonts w:cs="Arial"/>
          <w:rtl/>
        </w:rPr>
        <w:t xml:space="preserve"> </w:t>
      </w:r>
      <w:r>
        <w:rPr>
          <w:rFonts w:cs="Arial"/>
        </w:rPr>
        <w:t xml:space="preserve"> View </w:t>
      </w:r>
      <w:r>
        <w:rPr>
          <w:rFonts w:cs="Arial"/>
          <w:rtl/>
        </w:rPr>
        <w:t>הינה טבלה וירטואלית אשר לא באמת נמצאת בבסיס הנתונים אלא נועדה לייצוג (השקפה) בלבד ועל כן אין להסיר נתונים/טבלאות אשר היא מייצגת.</w:t>
      </w:r>
    </w:p>
    <w:p w:rsidR="00237325" w:rsidRDefault="00237325" w:rsidP="00237325">
      <w:pPr>
        <w:pStyle w:val="2"/>
        <w:rPr>
          <w:rFonts w:asciiTheme="minorBidi" w:hAnsiTheme="minorBidi" w:cstheme="minorBidi"/>
          <w:color w:val="9CC2E5" w:themeColor="accent1" w:themeTint="99"/>
          <w:u w:val="single"/>
          <w:rtl/>
        </w:rPr>
      </w:pPr>
      <w:bookmarkStart w:id="53" w:name="_Toc453621542"/>
      <w:r>
        <w:rPr>
          <w:rFonts w:asciiTheme="minorBidi" w:hAnsiTheme="minorBidi" w:cstheme="minorBidi"/>
          <w:color w:val="9CC2E5" w:themeColor="accent1" w:themeTint="99"/>
          <w:u w:val="single"/>
          <w:rtl/>
        </w:rPr>
        <w:t>מבט 1:</w:t>
      </w:r>
      <w:bookmarkEnd w:id="53"/>
    </w:p>
    <w:p w:rsidR="00237325" w:rsidRDefault="00237325" w:rsidP="00237325">
      <w:pPr>
        <w:rPr>
          <w:rFonts w:ascii="Courier New" w:hAnsi="Courier New" w:cs="Courier New"/>
          <w:color w:val="008080"/>
          <w:sz w:val="20"/>
          <w:szCs w:val="20"/>
          <w:highlight w:val="white"/>
          <w:rtl/>
        </w:rPr>
      </w:pPr>
      <w:r>
        <w:rPr>
          <w:rtl/>
        </w:rPr>
        <w:t>לשכת ע"ד מעויינת לשמור באופן מרוכז מידע עבור עו"ד הקיימים במערכת, ת.ז,שם, תחום התמחות</w:t>
      </w:r>
      <w:r>
        <w:rPr>
          <w:rFonts w:asciiTheme="minorBidi" w:hAnsiTheme="minorBidi"/>
          <w:sz w:val="20"/>
          <w:szCs w:val="20"/>
          <w:highlight w:val="white"/>
          <w:rtl/>
        </w:rPr>
        <w:t>,מס' תיקים ועיר</w:t>
      </w:r>
      <w:r>
        <w:rPr>
          <w:rFonts w:ascii="Courier New" w:hAnsi="Courier New" w:cs="Courier New"/>
          <w:color w:val="008080"/>
          <w:sz w:val="20"/>
          <w:szCs w:val="20"/>
          <w:highlight w:val="white"/>
          <w:rtl/>
        </w:rPr>
        <w:t>.</w:t>
      </w:r>
    </w:p>
    <w:p w:rsidR="00237325" w:rsidRDefault="00237325" w:rsidP="00237325">
      <w:pPr>
        <w:rPr>
          <w:rFonts w:asciiTheme="minorBidi" w:hAnsiTheme="minorBidi"/>
          <w:sz w:val="24"/>
          <w:szCs w:val="24"/>
          <w:highlight w:val="white"/>
          <w:u w:val="single"/>
          <w:rtl/>
        </w:rPr>
      </w:pPr>
      <w:r>
        <w:rPr>
          <w:rFonts w:asciiTheme="minorBidi" w:hAnsiTheme="minorBidi"/>
          <w:sz w:val="24"/>
          <w:szCs w:val="24"/>
          <w:highlight w:val="white"/>
          <w:u w:val="single"/>
        </w:rPr>
        <w:t>create</w:t>
      </w:r>
      <w:r>
        <w:rPr>
          <w:rFonts w:asciiTheme="minorBidi" w:hAnsiTheme="minorBidi"/>
          <w:sz w:val="24"/>
          <w:szCs w:val="24"/>
          <w:highlight w:val="white"/>
          <w:u w:val="single"/>
          <w:rtl/>
        </w:rPr>
        <w:t>:</w:t>
      </w:r>
    </w:p>
    <w:p w:rsidR="00237325" w:rsidRDefault="00237325" w:rsidP="00237325">
      <w:pPr>
        <w:jc w:val="right"/>
        <w:rPr>
          <w:rFonts w:ascii="Courier New" w:hAnsi="Courier New" w:cs="Courier New"/>
          <w:color w:val="000080"/>
          <w:sz w:val="20"/>
          <w:szCs w:val="20"/>
          <w:highlight w:val="white"/>
          <w:rtl/>
        </w:rPr>
      </w:pPr>
      <w:bookmarkStart w:id="54" w:name="OLE_LINK5"/>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view</w:t>
      </w:r>
      <w:r>
        <w:rPr>
          <w:rFonts w:ascii="Courier New" w:hAnsi="Courier New" w:cs="Courier New"/>
          <w:color w:val="000080"/>
          <w:sz w:val="20"/>
          <w:szCs w:val="20"/>
          <w:highlight w:val="white"/>
        </w:rPr>
        <w:t xml:space="preserve"> lawyer_view(l_id,first_name,last_name,num_cases,specialization,city)</w:t>
      </w:r>
    </w:p>
    <w:p w:rsidR="00237325" w:rsidRDefault="00237325" w:rsidP="00237325">
      <w:pPr>
        <w:jc w:val="right"/>
        <w:rPr>
          <w:rFonts w:ascii="Courier New" w:hAnsi="Courier New" w:cs="Courier New"/>
          <w:color w:val="000080"/>
          <w:sz w:val="20"/>
          <w:szCs w:val="20"/>
          <w:highlight w:val="white"/>
        </w:rPr>
      </w:pP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p_id,</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first_name,</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last_name,</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count</w:t>
      </w:r>
      <w:r>
        <w:rPr>
          <w:rFonts w:ascii="Courier New" w:hAnsi="Courier New" w:cs="Courier New"/>
          <w:color w:val="000080"/>
          <w:sz w:val="20"/>
          <w:szCs w:val="20"/>
          <w:highlight w:val="white"/>
        </w:rPr>
        <w:t>(p_id),</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specialization,</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city</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lawyer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person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l_id </w:t>
      </w: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p_id</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court_case)</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group</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p_id, first_name,last_name, specialization,city</w:t>
      </w:r>
    </w:p>
    <w:bookmarkEnd w:id="54"/>
    <w:p w:rsidR="00237325" w:rsidRDefault="00237325" w:rsidP="00237325">
      <w:pPr>
        <w:rPr>
          <w:rFonts w:asciiTheme="minorBidi" w:hAnsiTheme="minorBidi"/>
          <w:sz w:val="24"/>
          <w:szCs w:val="24"/>
          <w:highlight w:val="white"/>
          <w:u w:val="single"/>
        </w:rPr>
      </w:pPr>
    </w:p>
    <w:p w:rsidR="00237325" w:rsidRDefault="00237325" w:rsidP="00237325">
      <w:pPr>
        <w:rPr>
          <w:rFonts w:asciiTheme="minorBidi" w:hAnsiTheme="minorBidi"/>
          <w:sz w:val="24"/>
          <w:szCs w:val="24"/>
          <w:highlight w:val="white"/>
          <w:u w:val="single"/>
        </w:rPr>
      </w:pPr>
    </w:p>
    <w:p w:rsidR="00237325" w:rsidRDefault="00237325" w:rsidP="00237325">
      <w:pPr>
        <w:rPr>
          <w:rFonts w:asciiTheme="minorBidi" w:hAnsiTheme="minorBidi"/>
          <w:sz w:val="24"/>
          <w:szCs w:val="24"/>
          <w:highlight w:val="white"/>
          <w:u w:val="single"/>
        </w:rPr>
      </w:pPr>
      <w:r>
        <w:rPr>
          <w:rFonts w:asciiTheme="minorBidi" w:hAnsiTheme="minorBidi"/>
          <w:sz w:val="24"/>
          <w:szCs w:val="24"/>
          <w:highlight w:val="white"/>
          <w:u w:val="single"/>
          <w:rtl/>
        </w:rPr>
        <w:t>התוצאה:</w:t>
      </w:r>
    </w:p>
    <w:p w:rsidR="00237325" w:rsidRDefault="00237325" w:rsidP="00237325">
      <w:pPr>
        <w:rPr>
          <w:rtl/>
        </w:rPr>
      </w:pPr>
      <w:r>
        <w:rPr>
          <w:noProof/>
          <w:rtl/>
        </w:rPr>
        <w:drawing>
          <wp:anchor distT="0" distB="0" distL="114300" distR="114300" simplePos="0" relativeHeight="251918336" behindDoc="0" locked="0" layoutInCell="1" allowOverlap="1">
            <wp:simplePos x="0" y="0"/>
            <wp:positionH relativeFrom="margin">
              <wp:align>left</wp:align>
            </wp:positionH>
            <wp:positionV relativeFrom="paragraph">
              <wp:posOffset>133350</wp:posOffset>
            </wp:positionV>
            <wp:extent cx="4429125" cy="1894205"/>
            <wp:effectExtent l="0" t="0" r="952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68"/>
                    <pic:cNvPicPr>
                      <a:picLocks noChangeAspect="1" noChangeArrowheads="1"/>
                    </pic:cNvPicPr>
                  </pic:nvPicPr>
                  <pic:blipFill>
                    <a:blip r:embed="rId116">
                      <a:extLst>
                        <a:ext uri="{28A0092B-C50C-407E-A947-70E740481C1C}">
                          <a14:useLocalDpi xmlns:a14="http://schemas.microsoft.com/office/drawing/2010/main" val="0"/>
                        </a:ext>
                      </a:extLst>
                    </a:blip>
                    <a:srcRect l="23785" t="19135" r="47395" b="58951"/>
                    <a:stretch>
                      <a:fillRect/>
                    </a:stretch>
                  </pic:blipFill>
                  <pic:spPr bwMode="auto">
                    <a:xfrm>
                      <a:off x="0" y="0"/>
                      <a:ext cx="4429125" cy="1894205"/>
                    </a:xfrm>
                    <a:prstGeom prst="rect">
                      <a:avLst/>
                    </a:prstGeom>
                    <a:noFill/>
                  </pic:spPr>
                </pic:pic>
              </a:graphicData>
            </a:graphic>
            <wp14:sizeRelH relativeFrom="page">
              <wp14:pctWidth>0</wp14:pctWidth>
            </wp14:sizeRelH>
            <wp14:sizeRelV relativeFrom="page">
              <wp14:pctHeight>0</wp14:pctHeight>
            </wp14:sizeRelV>
          </wp:anchor>
        </w:drawing>
      </w:r>
    </w:p>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Pr>
      </w:pPr>
      <w:r>
        <w:rPr>
          <w:rFonts w:asciiTheme="minorBidi" w:hAnsiTheme="minorBidi"/>
          <w:sz w:val="24"/>
          <w:szCs w:val="24"/>
          <w:highlight w:val="white"/>
          <w:u w:val="single"/>
        </w:rPr>
        <w:lastRenderedPageBreak/>
        <w:t>Select 1:</w:t>
      </w: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rPr>
      </w:pPr>
      <w:r>
        <w:rPr>
          <w:rFonts w:asciiTheme="minorBidi" w:hAnsiTheme="minorBidi"/>
          <w:sz w:val="24"/>
          <w:szCs w:val="24"/>
          <w:highlight w:val="white"/>
          <w:rtl/>
        </w:rPr>
        <w:t>לשכת עורכי הדין מחפשת את עוה"ד החרוץ ביותר -בעל מס' התיקים הגבוה ביותר.</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tl/>
        </w:rPr>
      </w:pP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bookmarkStart w:id="55" w:name="OLE_LINK7"/>
      <w:bookmarkStart w:id="56" w:name="OLE_LINK6"/>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lawyer_view</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num_cases &gt;= </w:t>
      </w:r>
      <w:r>
        <w:rPr>
          <w:rFonts w:ascii="Courier New" w:hAnsi="Courier New" w:cs="Courier New"/>
          <w:color w:val="008080"/>
          <w:sz w:val="20"/>
          <w:szCs w:val="20"/>
          <w:highlight w:val="white"/>
        </w:rPr>
        <w:t>all</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num_cases</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lawyer_view)</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p>
    <w:bookmarkEnd w:id="55"/>
    <w:bookmarkEnd w:id="56"/>
    <w:p w:rsidR="00237325" w:rsidRDefault="00237325" w:rsidP="00237325">
      <w:pPr>
        <w:rPr>
          <w:rFonts w:asciiTheme="minorBidi" w:hAnsiTheme="minorBidi"/>
          <w:sz w:val="24"/>
          <w:szCs w:val="24"/>
          <w:u w:val="single"/>
        </w:rPr>
      </w:pPr>
      <w:r>
        <w:rPr>
          <w:noProof/>
        </w:rPr>
        <w:drawing>
          <wp:anchor distT="0" distB="0" distL="114300" distR="114300" simplePos="0" relativeHeight="251919360" behindDoc="0" locked="0" layoutInCell="1" allowOverlap="1">
            <wp:simplePos x="0" y="0"/>
            <wp:positionH relativeFrom="margin">
              <wp:align>center</wp:align>
            </wp:positionH>
            <wp:positionV relativeFrom="paragraph">
              <wp:posOffset>236855</wp:posOffset>
            </wp:positionV>
            <wp:extent cx="5229860" cy="409575"/>
            <wp:effectExtent l="0" t="0" r="8890" b="9525"/>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69"/>
                    <pic:cNvPicPr>
                      <a:picLocks noChangeAspect="1" noChangeArrowheads="1"/>
                    </pic:cNvPicPr>
                  </pic:nvPicPr>
                  <pic:blipFill>
                    <a:blip r:embed="rId117">
                      <a:extLst>
                        <a:ext uri="{28A0092B-C50C-407E-A947-70E740481C1C}">
                          <a14:useLocalDpi xmlns:a14="http://schemas.microsoft.com/office/drawing/2010/main" val="0"/>
                        </a:ext>
                      </a:extLst>
                    </a:blip>
                    <a:srcRect l="23264" t="26544" r="47917" b="69444"/>
                    <a:stretch>
                      <a:fillRect/>
                    </a:stretch>
                  </pic:blipFill>
                  <pic:spPr bwMode="auto">
                    <a:xfrm>
                      <a:off x="0" y="0"/>
                      <a:ext cx="5229860" cy="40957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Bidi" w:hAnsiTheme="minorBidi"/>
          <w:sz w:val="24"/>
          <w:szCs w:val="24"/>
          <w:highlight w:val="white"/>
          <w:u w:val="single"/>
          <w:rtl/>
        </w:rPr>
        <w:t>התוצאה:</w:t>
      </w:r>
    </w:p>
    <w:p w:rsidR="00237325" w:rsidRDefault="00237325" w:rsidP="00237325">
      <w:pPr>
        <w:rPr>
          <w:rFonts w:asciiTheme="minorBidi" w:hAnsiTheme="minorBidi"/>
          <w:sz w:val="24"/>
          <w:szCs w:val="24"/>
          <w:u w:val="single"/>
        </w:rPr>
      </w:pPr>
    </w:p>
    <w:p w:rsidR="00237325" w:rsidRDefault="00237325" w:rsidP="00237325">
      <w:pPr>
        <w:rPr>
          <w:rFonts w:asciiTheme="minorBidi" w:hAnsiTheme="minorBidi"/>
          <w:sz w:val="24"/>
          <w:szCs w:val="24"/>
          <w:u w:val="single"/>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tl/>
        </w:rPr>
      </w:pPr>
      <w:r>
        <w:rPr>
          <w:rFonts w:asciiTheme="minorBidi" w:hAnsiTheme="minorBidi"/>
          <w:sz w:val="24"/>
          <w:szCs w:val="24"/>
          <w:highlight w:val="white"/>
          <w:u w:val="single"/>
        </w:rPr>
        <w:t>Select 2:</w:t>
      </w: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rPr>
      </w:pPr>
      <w:r>
        <w:rPr>
          <w:rFonts w:asciiTheme="minorBidi" w:hAnsiTheme="minorBidi"/>
          <w:sz w:val="24"/>
          <w:szCs w:val="24"/>
          <w:highlight w:val="white"/>
          <w:rtl/>
        </w:rPr>
        <w:t>דני כהן סגן ראש עיריית ירושלים מואשם במעילה חמורה ולכן מחפש עורך דין בתחום הפלילים ירושלים.</w:t>
      </w:r>
    </w:p>
    <w:p w:rsidR="00237325" w:rsidRDefault="00237325" w:rsidP="00237325">
      <w:pPr>
        <w:autoSpaceDE w:val="0"/>
        <w:autoSpaceDN w:val="0"/>
        <w:bidi w:val="0"/>
        <w:adjustRightInd w:val="0"/>
        <w:spacing w:after="0" w:line="240" w:lineRule="auto"/>
        <w:rPr>
          <w:rFonts w:ascii="Courier New" w:hAnsi="Courier New" w:cs="Courier New"/>
          <w:color w:val="008080"/>
          <w:sz w:val="20"/>
          <w:szCs w:val="20"/>
          <w:highlight w:val="white"/>
          <w:rtl/>
        </w:rPr>
      </w:pP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bookmarkStart w:id="57" w:name="OLE_LINK9"/>
      <w:bookmarkStart w:id="58" w:name="OLE_LINK8"/>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lawyer_view</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specialization = </w:t>
      </w:r>
      <w:r>
        <w:rPr>
          <w:rFonts w:ascii="Courier New" w:hAnsi="Courier New" w:cs="Courier New"/>
          <w:color w:val="0000FF"/>
          <w:sz w:val="20"/>
          <w:szCs w:val="20"/>
          <w:highlight w:val="white"/>
        </w:rPr>
        <w:t>'criminal'</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city = </w:t>
      </w:r>
      <w:r>
        <w:rPr>
          <w:rFonts w:ascii="Courier New" w:hAnsi="Courier New" w:cs="Courier New" w:hint="cs"/>
          <w:color w:val="000080"/>
          <w:sz w:val="20"/>
          <w:szCs w:val="20"/>
          <w:highlight w:val="white"/>
          <w:rtl/>
        </w:rPr>
        <w:t>'</w:t>
      </w:r>
      <w:r>
        <w:rPr>
          <w:rFonts w:ascii="Courier New" w:hAnsi="Courier New" w:cs="Courier New"/>
          <w:color w:val="0000FF"/>
          <w:sz w:val="20"/>
          <w:szCs w:val="20"/>
          <w:highlight w:val="white"/>
        </w:rPr>
        <w:t>Jerusalem'</w:t>
      </w:r>
    </w:p>
    <w:bookmarkEnd w:id="57"/>
    <w:bookmarkEnd w:id="58"/>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
    <w:p w:rsidR="00237325" w:rsidRDefault="00237325" w:rsidP="00237325">
      <w:pPr>
        <w:rPr>
          <w:rFonts w:asciiTheme="minorBidi" w:hAnsiTheme="minorBidi"/>
          <w:sz w:val="24"/>
          <w:szCs w:val="24"/>
          <w:u w:val="single"/>
        </w:rPr>
      </w:pPr>
      <w:r>
        <w:rPr>
          <w:noProof/>
        </w:rPr>
        <w:drawing>
          <wp:anchor distT="0" distB="0" distL="114300" distR="114300" simplePos="0" relativeHeight="251920384" behindDoc="0" locked="0" layoutInCell="1" allowOverlap="1">
            <wp:simplePos x="0" y="0"/>
            <wp:positionH relativeFrom="margin">
              <wp:align>center</wp:align>
            </wp:positionH>
            <wp:positionV relativeFrom="paragraph">
              <wp:posOffset>226060</wp:posOffset>
            </wp:positionV>
            <wp:extent cx="5429250" cy="1532255"/>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71"/>
                    <pic:cNvPicPr>
                      <a:picLocks noChangeAspect="1" noChangeArrowheads="1"/>
                    </pic:cNvPicPr>
                  </pic:nvPicPr>
                  <pic:blipFill>
                    <a:blip r:embed="rId118">
                      <a:extLst>
                        <a:ext uri="{28A0092B-C50C-407E-A947-70E740481C1C}">
                          <a14:useLocalDpi xmlns:a14="http://schemas.microsoft.com/office/drawing/2010/main" val="0"/>
                        </a:ext>
                      </a:extLst>
                    </a:blip>
                    <a:srcRect l="23958" t="21915" r="47743" b="63889"/>
                    <a:stretch>
                      <a:fillRect/>
                    </a:stretch>
                  </pic:blipFill>
                  <pic:spPr bwMode="auto">
                    <a:xfrm>
                      <a:off x="0" y="0"/>
                      <a:ext cx="5429250" cy="153225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Bidi" w:hAnsiTheme="minorBidi"/>
          <w:sz w:val="24"/>
          <w:szCs w:val="24"/>
          <w:highlight w:val="white"/>
          <w:u w:val="single"/>
          <w:rtl/>
        </w:rPr>
        <w:t>התוצאה</w:t>
      </w: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tl/>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tl/>
        </w:rPr>
      </w:pPr>
      <w:r>
        <w:rPr>
          <w:rFonts w:asciiTheme="minorBidi" w:hAnsiTheme="minorBidi"/>
          <w:sz w:val="24"/>
          <w:szCs w:val="24"/>
          <w:highlight w:val="white"/>
          <w:u w:val="single"/>
        </w:rPr>
        <w:t>Update</w:t>
      </w:r>
      <w:r>
        <w:rPr>
          <w:rFonts w:asciiTheme="minorBidi" w:hAnsiTheme="minorBidi" w:hint="cs"/>
          <w:sz w:val="24"/>
          <w:szCs w:val="24"/>
          <w:highlight w:val="white"/>
          <w:u w:val="single"/>
          <w:rtl/>
        </w:rPr>
        <w:t>:</w:t>
      </w:r>
    </w:p>
    <w:p w:rsidR="00237325" w:rsidRDefault="00237325" w:rsidP="00237325">
      <w:pPr>
        <w:autoSpaceDE w:val="0"/>
        <w:autoSpaceDN w:val="0"/>
        <w:bidi w:val="0"/>
        <w:adjustRightInd w:val="0"/>
        <w:spacing w:after="0" w:line="240" w:lineRule="auto"/>
        <w:jc w:val="right"/>
        <w:rPr>
          <w:rFonts w:asciiTheme="minorBidi" w:hAnsiTheme="minorBidi"/>
          <w:sz w:val="24"/>
          <w:szCs w:val="24"/>
          <w:u w:val="single"/>
          <w:rtl/>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rPr>
      </w:pPr>
      <w:r>
        <w:rPr>
          <w:rFonts w:asciiTheme="minorBidi" w:hAnsiTheme="minorBidi"/>
          <w:sz w:val="24"/>
          <w:szCs w:val="24"/>
          <w:highlight w:val="white"/>
          <w:rtl/>
        </w:rPr>
        <w:t>הוחלט לשנות את שמות  תחומי ההתמחות של עורכי הדין , ולכן ישונה תחום ההתמחות דיני עבודה למסחר.</w:t>
      </w:r>
      <w:bookmarkStart w:id="59" w:name="OLE_LINK10"/>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update</w:t>
      </w:r>
      <w:r>
        <w:rPr>
          <w:rFonts w:ascii="Courier New" w:hAnsi="Courier New" w:cs="Courier New"/>
          <w:color w:val="000080"/>
          <w:sz w:val="20"/>
          <w:szCs w:val="20"/>
          <w:highlight w:val="white"/>
        </w:rPr>
        <w:t xml:space="preserve"> lawyer_view </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set</w:t>
      </w:r>
      <w:r>
        <w:rPr>
          <w:rFonts w:ascii="Courier New" w:hAnsi="Courier New" w:cs="Courier New"/>
          <w:color w:val="000080"/>
          <w:sz w:val="20"/>
          <w:szCs w:val="20"/>
          <w:highlight w:val="white"/>
        </w:rPr>
        <w:t xml:space="preserve"> specialization = </w:t>
      </w:r>
      <w:r>
        <w:rPr>
          <w:rFonts w:ascii="Courier New" w:hAnsi="Courier New" w:cs="Courier New"/>
          <w:color w:val="0000FF"/>
          <w:sz w:val="20"/>
          <w:szCs w:val="20"/>
          <w:highlight w:val="white"/>
        </w:rPr>
        <w:t>'commercial'</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specialization = </w:t>
      </w:r>
      <w:r>
        <w:rPr>
          <w:rFonts w:ascii="Courier New" w:hAnsi="Courier New" w:cs="Courier New"/>
          <w:color w:val="0000FF"/>
          <w:sz w:val="20"/>
          <w:szCs w:val="20"/>
          <w:highlight w:val="white"/>
        </w:rPr>
        <w:t>'labor'</w:t>
      </w:r>
    </w:p>
    <w:bookmarkEnd w:id="59"/>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Pr>
      </w:pPr>
      <w:r>
        <w:rPr>
          <w:rFonts w:ascii="Courier New" w:hAnsi="Courier New" w:cs="Courier New"/>
          <w:color w:val="000080"/>
          <w:sz w:val="20"/>
          <w:szCs w:val="20"/>
          <w:highlight w:val="white"/>
          <w:rtl/>
        </w:rPr>
        <w:t xml:space="preserve"> </w:t>
      </w:r>
      <w:r>
        <w:rPr>
          <w:rFonts w:asciiTheme="minorBidi" w:hAnsiTheme="minorBidi"/>
          <w:sz w:val="24"/>
          <w:szCs w:val="24"/>
          <w:highlight w:val="white"/>
          <w:u w:val="single"/>
          <w:rtl/>
        </w:rPr>
        <w:t>התוצאה:</w:t>
      </w:r>
    </w:p>
    <w:p w:rsidR="00237325" w:rsidRDefault="00237325" w:rsidP="00237325">
      <w:pPr>
        <w:rPr>
          <w:rFonts w:asciiTheme="minorBidi" w:hAnsiTheme="minorBidi"/>
          <w:sz w:val="24"/>
          <w:szCs w:val="24"/>
          <w:rtl/>
        </w:rPr>
      </w:pPr>
      <w:r>
        <w:rPr>
          <w:noProof/>
          <w:rtl/>
        </w:rPr>
        <w:drawing>
          <wp:anchor distT="0" distB="0" distL="114300" distR="114300" simplePos="0" relativeHeight="251921408" behindDoc="0" locked="0" layoutInCell="1" allowOverlap="1">
            <wp:simplePos x="0" y="0"/>
            <wp:positionH relativeFrom="margin">
              <wp:align>left</wp:align>
            </wp:positionH>
            <wp:positionV relativeFrom="paragraph">
              <wp:posOffset>212090</wp:posOffset>
            </wp:positionV>
            <wp:extent cx="3514725" cy="1114425"/>
            <wp:effectExtent l="0" t="0" r="9525" b="952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78"/>
                    <pic:cNvPicPr>
                      <a:picLocks noChangeAspect="1" noChangeArrowheads="1"/>
                    </pic:cNvPicPr>
                  </pic:nvPicPr>
                  <pic:blipFill>
                    <a:blip r:embed="rId119">
                      <a:extLst>
                        <a:ext uri="{28A0092B-C50C-407E-A947-70E740481C1C}">
                          <a14:useLocalDpi xmlns:a14="http://schemas.microsoft.com/office/drawing/2010/main" val="0"/>
                        </a:ext>
                      </a:extLst>
                    </a:blip>
                    <a:srcRect l="14584" t="42284" r="64063" b="45680"/>
                    <a:stretch>
                      <a:fillRect/>
                    </a:stretch>
                  </pic:blipFill>
                  <pic:spPr bwMode="auto">
                    <a:xfrm>
                      <a:off x="0" y="0"/>
                      <a:ext cx="3514725" cy="111442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Bidi" w:hAnsiTheme="minorBidi"/>
          <w:sz w:val="24"/>
          <w:szCs w:val="24"/>
          <w:highlight w:val="white"/>
          <w:rtl/>
        </w:rPr>
        <w:t>אין אפשרות לעדכן .</w:t>
      </w: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tl/>
        </w:rPr>
      </w:pPr>
    </w:p>
    <w:p w:rsidR="00237325" w:rsidRDefault="00237325" w:rsidP="00237325">
      <w:pPr>
        <w:autoSpaceDE w:val="0"/>
        <w:autoSpaceDN w:val="0"/>
        <w:bidi w:val="0"/>
        <w:adjustRightInd w:val="0"/>
        <w:spacing w:after="0" w:line="240" w:lineRule="auto"/>
        <w:rPr>
          <w:rFonts w:ascii="Courier New" w:hAnsi="Courier New" w:cs="Courier New"/>
          <w:color w:val="008080"/>
          <w:sz w:val="20"/>
          <w:szCs w:val="20"/>
          <w:highlight w:val="white"/>
        </w:rPr>
      </w:pP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Pr>
      </w:pPr>
      <w:bookmarkStart w:id="60" w:name="OLE_LINK11"/>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lawyer_view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'180001'</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'Lynn'</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'Buckingham'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3</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'family'</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'Bruneck'</w:t>
      </w:r>
      <w:r>
        <w:rPr>
          <w:rFonts w:ascii="Courier New" w:hAnsi="Courier New" w:cs="Courier New"/>
          <w:color w:val="000080"/>
          <w:sz w:val="20"/>
          <w:szCs w:val="20"/>
          <w:highlight w:val="white"/>
        </w:rPr>
        <w:t>)</w:t>
      </w:r>
    </w:p>
    <w:bookmarkEnd w:id="60"/>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Pr>
      </w:pPr>
      <w:r>
        <w:rPr>
          <w:rFonts w:asciiTheme="minorBidi" w:hAnsiTheme="minorBidi"/>
          <w:sz w:val="24"/>
          <w:szCs w:val="24"/>
          <w:highlight w:val="white"/>
          <w:u w:val="single"/>
          <w:rtl/>
        </w:rPr>
        <w:t>התוצאה:</w:t>
      </w:r>
    </w:p>
    <w:p w:rsidR="00237325" w:rsidRDefault="00237325" w:rsidP="00237325">
      <w:pPr>
        <w:rPr>
          <w:rFonts w:asciiTheme="minorBidi" w:hAnsiTheme="minorBidi"/>
          <w:sz w:val="24"/>
          <w:szCs w:val="24"/>
          <w:rtl/>
        </w:rPr>
      </w:pPr>
      <w:r>
        <w:rPr>
          <w:rFonts w:asciiTheme="minorBidi" w:hAnsiTheme="minorBidi"/>
          <w:sz w:val="24"/>
          <w:szCs w:val="24"/>
          <w:highlight w:val="white"/>
          <w:rtl/>
        </w:rPr>
        <w:t>אין אפשרות להוסיף.</w:t>
      </w:r>
    </w:p>
    <w:p w:rsidR="00237325" w:rsidRDefault="00237325" w:rsidP="00237325">
      <w:pPr>
        <w:rPr>
          <w:rtl/>
        </w:rPr>
      </w:pPr>
      <w:r>
        <w:rPr>
          <w:noProof/>
          <w:rtl/>
        </w:rPr>
        <w:drawing>
          <wp:anchor distT="0" distB="0" distL="114300" distR="114300" simplePos="0" relativeHeight="251922432" behindDoc="0" locked="0" layoutInCell="1" allowOverlap="1">
            <wp:simplePos x="0" y="0"/>
            <wp:positionH relativeFrom="margin">
              <wp:posOffset>-161925</wp:posOffset>
            </wp:positionH>
            <wp:positionV relativeFrom="paragraph">
              <wp:posOffset>128905</wp:posOffset>
            </wp:positionV>
            <wp:extent cx="3350895" cy="933450"/>
            <wp:effectExtent l="0" t="0" r="1905"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79"/>
                    <pic:cNvPicPr>
                      <a:picLocks noChangeAspect="1" noChangeArrowheads="1"/>
                    </pic:cNvPicPr>
                  </pic:nvPicPr>
                  <pic:blipFill>
                    <a:blip r:embed="rId120">
                      <a:extLst>
                        <a:ext uri="{28A0092B-C50C-407E-A947-70E740481C1C}">
                          <a14:useLocalDpi xmlns:a14="http://schemas.microsoft.com/office/drawing/2010/main" val="0"/>
                        </a:ext>
                      </a:extLst>
                    </a:blip>
                    <a:srcRect l="12846" t="18210" r="62846" b="69753"/>
                    <a:stretch>
                      <a:fillRect/>
                    </a:stretch>
                  </pic:blipFill>
                  <pic:spPr bwMode="auto">
                    <a:xfrm>
                      <a:off x="0" y="0"/>
                      <a:ext cx="3350895" cy="933450"/>
                    </a:xfrm>
                    <a:prstGeom prst="rect">
                      <a:avLst/>
                    </a:prstGeom>
                    <a:noFill/>
                  </pic:spPr>
                </pic:pic>
              </a:graphicData>
            </a:graphic>
            <wp14:sizeRelH relativeFrom="margin">
              <wp14:pctWidth>0</wp14:pctWidth>
            </wp14:sizeRelH>
            <wp14:sizeRelV relativeFrom="margin">
              <wp14:pctHeight>0</wp14:pctHeight>
            </wp14:sizeRelV>
          </wp:anchor>
        </w:drawing>
      </w: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tl/>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rPr>
      </w:pPr>
      <w:r>
        <w:rPr>
          <w:rFonts w:asciiTheme="minorBidi" w:hAnsiTheme="minorBidi"/>
          <w:sz w:val="24"/>
          <w:szCs w:val="24"/>
          <w:highlight w:val="white"/>
          <w:rtl/>
        </w:rPr>
        <w:t>ע"מ להקל על העומס במערכת הוחלט למחוק את כל עורכי הדין בתחום הפלילים שאינם מבוקשים- יש להם פחות מ4 תיקים.</w:t>
      </w:r>
    </w:p>
    <w:p w:rsidR="00237325" w:rsidRDefault="00237325" w:rsidP="00237325">
      <w:pPr>
        <w:autoSpaceDE w:val="0"/>
        <w:autoSpaceDN w:val="0"/>
        <w:bidi w:val="0"/>
        <w:adjustRightInd w:val="0"/>
        <w:spacing w:after="0" w:line="240" w:lineRule="auto"/>
        <w:jc w:val="right"/>
        <w:rPr>
          <w:rFonts w:ascii="Courier New" w:hAnsi="Courier New" w:cs="Courier New"/>
          <w:color w:val="008080"/>
          <w:sz w:val="20"/>
          <w:szCs w:val="20"/>
          <w:highlight w:val="white"/>
          <w:rtl/>
        </w:rPr>
      </w:pP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bookmarkStart w:id="61" w:name="OLE_LINK13"/>
      <w:bookmarkStart w:id="62" w:name="OLE_LINK12"/>
      <w:r>
        <w:rPr>
          <w:rFonts w:ascii="Courier New" w:hAnsi="Courier New" w:cs="Courier New"/>
          <w:color w:val="008080"/>
          <w:sz w:val="20"/>
          <w:szCs w:val="20"/>
          <w:highlight w:val="white"/>
        </w:rPr>
        <w:t>delete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lawyer_view </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specialization = </w:t>
      </w:r>
      <w:r>
        <w:rPr>
          <w:rFonts w:ascii="Courier New" w:hAnsi="Courier New" w:cs="Courier New"/>
          <w:color w:val="0000FF"/>
          <w:sz w:val="20"/>
          <w:szCs w:val="20"/>
          <w:highlight w:val="white"/>
        </w:rPr>
        <w:t>'criminal'</w:t>
      </w:r>
    </w:p>
    <w:p w:rsidR="00237325" w:rsidRDefault="00237325" w:rsidP="00237325">
      <w:pPr>
        <w:jc w:val="right"/>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num_cases &lt; </w:t>
      </w:r>
      <w:r>
        <w:rPr>
          <w:rFonts w:ascii="Courier New" w:hAnsi="Courier New" w:cs="Courier New"/>
          <w:color w:val="0000FF"/>
          <w:sz w:val="20"/>
          <w:szCs w:val="20"/>
        </w:rPr>
        <w:t>4</w:t>
      </w:r>
    </w:p>
    <w:bookmarkEnd w:id="61"/>
    <w:bookmarkEnd w:id="62"/>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tl/>
        </w:rPr>
      </w:pPr>
      <w:r>
        <w:rPr>
          <w:rFonts w:asciiTheme="minorBidi" w:hAnsiTheme="minorBidi"/>
          <w:sz w:val="24"/>
          <w:szCs w:val="24"/>
          <w:highlight w:val="white"/>
          <w:u w:val="single"/>
          <w:rtl/>
        </w:rPr>
        <w:t>התוצאה:</w:t>
      </w:r>
    </w:p>
    <w:p w:rsidR="00237325" w:rsidRDefault="00237325" w:rsidP="00237325">
      <w:pPr>
        <w:rPr>
          <w:rFonts w:asciiTheme="minorBidi" w:hAnsiTheme="minorBidi"/>
          <w:sz w:val="24"/>
          <w:szCs w:val="24"/>
          <w:rtl/>
        </w:rPr>
      </w:pPr>
      <w:r>
        <w:rPr>
          <w:rFonts w:asciiTheme="minorBidi" w:hAnsiTheme="minorBidi"/>
          <w:sz w:val="24"/>
          <w:szCs w:val="24"/>
          <w:highlight w:val="white"/>
          <w:rtl/>
        </w:rPr>
        <w:t>אין אפשרות למ</w:t>
      </w:r>
      <w:r>
        <w:rPr>
          <w:rFonts w:asciiTheme="minorBidi" w:hAnsiTheme="minorBidi"/>
          <w:sz w:val="24"/>
          <w:szCs w:val="24"/>
          <w:rtl/>
        </w:rPr>
        <w:t>חוק</w:t>
      </w:r>
    </w:p>
    <w:p w:rsidR="00237325" w:rsidRDefault="00237325" w:rsidP="00237325">
      <w:pPr>
        <w:rPr>
          <w:rtl/>
        </w:rPr>
      </w:pPr>
      <w:r>
        <w:rPr>
          <w:noProof/>
          <w:rtl/>
        </w:rPr>
        <w:drawing>
          <wp:anchor distT="0" distB="0" distL="114300" distR="114300" simplePos="0" relativeHeight="251923456" behindDoc="0" locked="0" layoutInCell="1" allowOverlap="1">
            <wp:simplePos x="0" y="0"/>
            <wp:positionH relativeFrom="margin">
              <wp:align>left</wp:align>
            </wp:positionH>
            <wp:positionV relativeFrom="paragraph">
              <wp:posOffset>156210</wp:posOffset>
            </wp:positionV>
            <wp:extent cx="3514725" cy="111442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03"/>
                    <pic:cNvPicPr>
                      <a:picLocks noChangeAspect="1" noChangeArrowheads="1"/>
                    </pic:cNvPicPr>
                  </pic:nvPicPr>
                  <pic:blipFill>
                    <a:blip r:embed="rId119">
                      <a:extLst>
                        <a:ext uri="{28A0092B-C50C-407E-A947-70E740481C1C}">
                          <a14:useLocalDpi xmlns:a14="http://schemas.microsoft.com/office/drawing/2010/main" val="0"/>
                        </a:ext>
                      </a:extLst>
                    </a:blip>
                    <a:srcRect l="14584" t="42284" r="64063" b="45680"/>
                    <a:stretch>
                      <a:fillRect/>
                    </a:stretch>
                  </pic:blipFill>
                  <pic:spPr bwMode="auto">
                    <a:xfrm>
                      <a:off x="0" y="0"/>
                      <a:ext cx="3514725" cy="1114425"/>
                    </a:xfrm>
                    <a:prstGeom prst="rect">
                      <a:avLst/>
                    </a:prstGeom>
                    <a:noFill/>
                  </pic:spPr>
                </pic:pic>
              </a:graphicData>
            </a:graphic>
            <wp14:sizeRelH relativeFrom="page">
              <wp14:pctWidth>0</wp14:pctWidth>
            </wp14:sizeRelH>
            <wp14:sizeRelV relativeFrom="page">
              <wp14:pctHeight>0</wp14:pctHeight>
            </wp14:sizeRelV>
          </wp:anchor>
        </w:drawing>
      </w:r>
    </w:p>
    <w:p w:rsidR="00237325" w:rsidRDefault="00237325" w:rsidP="00237325"/>
    <w:p w:rsidR="00237325" w:rsidRDefault="00237325" w:rsidP="00237325"/>
    <w:p w:rsidR="00237325" w:rsidRDefault="00237325" w:rsidP="00237325"/>
    <w:p w:rsidR="00237325" w:rsidRDefault="00237325" w:rsidP="00237325">
      <w:r>
        <w:rPr>
          <w:rFonts w:asciiTheme="minorBidi" w:hAnsiTheme="minorBidi"/>
          <w:sz w:val="20"/>
          <w:szCs w:val="20"/>
          <w:rtl/>
        </w:rPr>
        <w:t>בס"ד</w:t>
      </w:r>
    </w:p>
    <w:p w:rsidR="00237325" w:rsidRDefault="00237325" w:rsidP="00237325">
      <w:pPr>
        <w:pStyle w:val="2"/>
        <w:rPr>
          <w:rFonts w:asciiTheme="minorBidi" w:hAnsiTheme="minorBidi" w:cstheme="minorBidi"/>
          <w:color w:val="9CC2E5" w:themeColor="accent1" w:themeTint="99"/>
          <w:u w:val="single"/>
        </w:rPr>
      </w:pPr>
      <w:bookmarkStart w:id="63" w:name="_Toc453621543"/>
      <w:r>
        <w:rPr>
          <w:rFonts w:asciiTheme="minorBidi" w:hAnsiTheme="minorBidi" w:cstheme="minorBidi"/>
          <w:color w:val="9CC2E5" w:themeColor="accent1" w:themeTint="99"/>
          <w:u w:val="single"/>
          <w:rtl/>
        </w:rPr>
        <w:t>מבט 2:</w:t>
      </w:r>
      <w:bookmarkEnd w:id="63"/>
    </w:p>
    <w:p w:rsidR="00237325" w:rsidRDefault="00237325" w:rsidP="00237325">
      <w:pPr>
        <w:rPr>
          <w:sz w:val="24"/>
          <w:szCs w:val="24"/>
          <w:rtl/>
        </w:rPr>
      </w:pPr>
      <w:r>
        <w:rPr>
          <w:sz w:val="24"/>
          <w:szCs w:val="24"/>
          <w:rtl/>
        </w:rPr>
        <w:t xml:space="preserve">יצרנו טבלת </w:t>
      </w:r>
      <w:r>
        <w:rPr>
          <w:sz w:val="24"/>
          <w:szCs w:val="24"/>
        </w:rPr>
        <w:t>view</w:t>
      </w:r>
      <w:r>
        <w:rPr>
          <w:sz w:val="24"/>
          <w:szCs w:val="24"/>
          <w:rtl/>
        </w:rPr>
        <w:t xml:space="preserve"> שמכילה את פרטי השופטים באופן מרוכז, עבור כל שופט את שמו, ת.ז., מחוז,תאריך לידה וסוג בית משפט</w:t>
      </w:r>
    </w:p>
    <w:p w:rsidR="00237325" w:rsidRDefault="00237325" w:rsidP="00237325">
      <w:pPr>
        <w:rPr>
          <w:sz w:val="24"/>
          <w:szCs w:val="24"/>
          <w:rtl/>
        </w:rPr>
      </w:pPr>
      <w:r>
        <w:rPr>
          <w:sz w:val="24"/>
          <w:szCs w:val="24"/>
          <w:rtl/>
        </w:rPr>
        <w:t>הטבלה ממויינת לפי שמות פרטיים.</w:t>
      </w:r>
    </w:p>
    <w:p w:rsidR="00237325" w:rsidRDefault="00237325" w:rsidP="00237325">
      <w:pPr>
        <w:rPr>
          <w:rFonts w:asciiTheme="minorBidi" w:hAnsiTheme="minorBidi"/>
          <w:sz w:val="24"/>
          <w:szCs w:val="24"/>
          <w:highlight w:val="white"/>
          <w:u w:val="single"/>
          <w:rtl/>
        </w:rPr>
      </w:pPr>
      <w:r>
        <w:rPr>
          <w:rFonts w:asciiTheme="minorBidi" w:hAnsiTheme="minorBidi"/>
          <w:sz w:val="24"/>
          <w:szCs w:val="24"/>
          <w:highlight w:val="white"/>
          <w:u w:val="single"/>
        </w:rPr>
        <w:t>create</w:t>
      </w:r>
      <w:r>
        <w:rPr>
          <w:rFonts w:asciiTheme="minorBidi" w:hAnsiTheme="minorBidi"/>
          <w:sz w:val="24"/>
          <w:szCs w:val="24"/>
          <w:highlight w:val="white"/>
          <w:u w:val="single"/>
          <w:rtl/>
        </w:rPr>
        <w:t>:</w:t>
      </w: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tl/>
        </w:rPr>
      </w:pPr>
      <w:bookmarkStart w:id="64" w:name="OLE_LINK14"/>
      <w:bookmarkStart w:id="65" w:name="OLE_LINK15"/>
      <w:r>
        <w:rPr>
          <w:rFonts w:ascii="Courier New" w:hAnsi="Courier New" w:cs="Courier New"/>
          <w:color w:val="008080"/>
          <w:sz w:val="20"/>
          <w:szCs w:val="20"/>
          <w:highlight w:val="white"/>
        </w:rPr>
        <w:t>create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view</w:t>
      </w:r>
      <w:r>
        <w:rPr>
          <w:rFonts w:ascii="Courier New" w:hAnsi="Courier New" w:cs="Courier New"/>
          <w:color w:val="000080"/>
          <w:sz w:val="20"/>
          <w:szCs w:val="20"/>
          <w:highlight w:val="white"/>
        </w:rPr>
        <w:t xml:space="preserve">  judge_view(j_id,first_name,last_name,court_region,court_type,birthdate)</w:t>
      </w: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tl/>
        </w:rPr>
      </w:pPr>
      <w:r>
        <w:rPr>
          <w:rFonts w:ascii="Courier New" w:hAnsi="Courier New" w:cs="Courier New"/>
          <w:color w:val="008080"/>
          <w:sz w:val="20"/>
          <w:szCs w:val="20"/>
          <w:highlight w:val="white"/>
        </w:rPr>
        <w:t>as</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p_id,</w:t>
      </w: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first_name,</w:t>
      </w: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last_name,</w:t>
      </w: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c_region,</w:t>
      </w: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court_type,</w:t>
      </w: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birthdate</w:t>
      </w: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Pr>
      </w:pPr>
      <w:r>
        <w:rPr>
          <w:rFonts w:ascii="Courier New" w:hAnsi="Courier New" w:cs="Courier New"/>
          <w:color w:val="008080"/>
          <w:sz w:val="20"/>
          <w:szCs w:val="20"/>
          <w:highlight w:val="white"/>
        </w:rPr>
        <w:lastRenderedPageBreak/>
        <w:t>from</w:t>
      </w:r>
      <w:r>
        <w:rPr>
          <w:rFonts w:ascii="Courier New" w:hAnsi="Courier New" w:cs="Courier New"/>
          <w:color w:val="000080"/>
          <w:sz w:val="20"/>
          <w:szCs w:val="20"/>
          <w:highlight w:val="white"/>
        </w:rPr>
        <w:t xml:space="preserve"> court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judge </w:t>
      </w:r>
      <w:r>
        <w:rPr>
          <w:rFonts w:ascii="Courier New" w:hAnsi="Courier New" w:cs="Courier New"/>
          <w:color w:val="008080"/>
          <w:sz w:val="20"/>
          <w:szCs w:val="20"/>
          <w:highlight w:val="white"/>
        </w:rPr>
        <w:t>natural</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80"/>
          <w:sz w:val="20"/>
          <w:szCs w:val="20"/>
          <w:highlight w:val="white"/>
        </w:rPr>
        <w:t xml:space="preserve"> person </w:t>
      </w:r>
    </w:p>
    <w:p w:rsidR="00237325" w:rsidRDefault="00237325" w:rsidP="00237325">
      <w:pPr>
        <w:autoSpaceDE w:val="0"/>
        <w:autoSpaceDN w:val="0"/>
        <w:bidi w:val="0"/>
        <w:adjustRightInd w:val="0"/>
        <w:spacing w:after="0" w:line="240" w:lineRule="auto"/>
        <w:jc w:val="left"/>
        <w:rPr>
          <w:rFonts w:ascii="Courier New" w:hAnsi="Courier New" w:cs="Courier New"/>
          <w:color w:val="000080"/>
          <w:sz w:val="20"/>
          <w:szCs w:val="20"/>
          <w:highlight w:val="white"/>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first_name</w:t>
      </w:r>
    </w:p>
    <w:bookmarkEnd w:id="64"/>
    <w:bookmarkEnd w:id="65"/>
    <w:p w:rsidR="00237325" w:rsidRDefault="00237325" w:rsidP="00237325">
      <w:pPr>
        <w:rPr>
          <w:rFonts w:asciiTheme="minorBidi" w:hAnsiTheme="minorBidi"/>
          <w:sz w:val="24"/>
          <w:szCs w:val="24"/>
          <w:highlight w:val="white"/>
          <w:u w:val="single"/>
        </w:rPr>
      </w:pPr>
      <w:r>
        <w:rPr>
          <w:noProof/>
        </w:rPr>
        <w:drawing>
          <wp:anchor distT="0" distB="0" distL="114300" distR="114300" simplePos="0" relativeHeight="251924480" behindDoc="0" locked="0" layoutInCell="1" allowOverlap="1">
            <wp:simplePos x="0" y="0"/>
            <wp:positionH relativeFrom="column">
              <wp:posOffset>-85725</wp:posOffset>
            </wp:positionH>
            <wp:positionV relativeFrom="paragraph">
              <wp:posOffset>247015</wp:posOffset>
            </wp:positionV>
            <wp:extent cx="3533775" cy="4473575"/>
            <wp:effectExtent l="0" t="0" r="9525" b="317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21">
                      <a:extLst>
                        <a:ext uri="{28A0092B-C50C-407E-A947-70E740481C1C}">
                          <a14:useLocalDpi xmlns:a14="http://schemas.microsoft.com/office/drawing/2010/main" val="0"/>
                        </a:ext>
                      </a:extLst>
                    </a:blip>
                    <a:srcRect l="23987" t="18826" r="46529" b="14815"/>
                    <a:stretch>
                      <a:fillRect/>
                    </a:stretch>
                  </pic:blipFill>
                  <pic:spPr bwMode="auto">
                    <a:xfrm>
                      <a:off x="0" y="0"/>
                      <a:ext cx="3533775" cy="4473575"/>
                    </a:xfrm>
                    <a:prstGeom prst="rect">
                      <a:avLst/>
                    </a:prstGeom>
                    <a:noFill/>
                  </pic:spPr>
                </pic:pic>
              </a:graphicData>
            </a:graphic>
            <wp14:sizeRelH relativeFrom="margin">
              <wp14:pctWidth>0</wp14:pctWidth>
            </wp14:sizeRelH>
            <wp14:sizeRelV relativeFrom="page">
              <wp14:pctHeight>0</wp14:pctHeight>
            </wp14:sizeRelV>
          </wp:anchor>
        </w:drawing>
      </w:r>
      <w:r>
        <w:rPr>
          <w:rFonts w:asciiTheme="minorBidi" w:hAnsiTheme="minorBidi"/>
          <w:sz w:val="24"/>
          <w:szCs w:val="24"/>
          <w:highlight w:val="white"/>
          <w:u w:val="single"/>
          <w:rtl/>
        </w:rPr>
        <w:t>התוצאה:</w:t>
      </w:r>
    </w:p>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Pr>
        <w:rPr>
          <w:rFonts w:asciiTheme="minorBidi" w:hAnsiTheme="minorBidi"/>
          <w:sz w:val="24"/>
          <w:szCs w:val="24"/>
          <w:highlight w:val="white"/>
          <w:u w:val="single"/>
        </w:rPr>
      </w:pPr>
    </w:p>
    <w:p w:rsidR="00237325" w:rsidRDefault="00237325" w:rsidP="00237325">
      <w:pPr>
        <w:rPr>
          <w:rFonts w:asciiTheme="minorBidi" w:hAnsiTheme="minorBidi"/>
          <w:sz w:val="24"/>
          <w:szCs w:val="24"/>
          <w:highlight w:val="white"/>
          <w:u w:val="single"/>
          <w:rtl/>
        </w:rPr>
      </w:pPr>
      <w:r>
        <w:rPr>
          <w:rFonts w:asciiTheme="minorBidi" w:hAnsiTheme="minorBidi"/>
          <w:sz w:val="24"/>
          <w:szCs w:val="24"/>
          <w:highlight w:val="white"/>
          <w:u w:val="single"/>
        </w:rPr>
        <w:t>Select 1:</w:t>
      </w:r>
    </w:p>
    <w:p w:rsidR="00237325" w:rsidRDefault="00237325" w:rsidP="00237325">
      <w:pPr>
        <w:rPr>
          <w:rFonts w:asciiTheme="minorBidi" w:hAnsiTheme="minorBidi"/>
          <w:sz w:val="24"/>
          <w:szCs w:val="24"/>
          <w:highlight w:val="white"/>
        </w:rPr>
      </w:pPr>
      <w:r>
        <w:rPr>
          <w:rFonts w:asciiTheme="minorBidi" w:hAnsiTheme="minorBidi"/>
          <w:sz w:val="24"/>
          <w:szCs w:val="24"/>
          <w:highlight w:val="white"/>
          <w:rtl/>
        </w:rPr>
        <w:t>הבחירות לביהמ"ש העליון קרבות ולכן עורכים רשימת מועמדים מקרב שופטי ביהמ"ש המחוזיים בצפון עפ"י סדר אלפבתי של שמות משפחה.</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tl/>
        </w:rPr>
      </w:pP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bookmarkStart w:id="66" w:name="OLE_LINK17"/>
      <w:bookmarkStart w:id="67" w:name="OLE_LINK16"/>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judge_view</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court_type= </w:t>
      </w:r>
      <w:r>
        <w:rPr>
          <w:rFonts w:ascii="Courier New" w:hAnsi="Courier New" w:cs="Courier New"/>
          <w:color w:val="0000FF"/>
          <w:sz w:val="20"/>
          <w:szCs w:val="20"/>
          <w:highlight w:val="white"/>
        </w:rPr>
        <w:t>'district'</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court_region = </w:t>
      </w:r>
      <w:r>
        <w:rPr>
          <w:rFonts w:ascii="Courier New" w:hAnsi="Courier New" w:cs="Courier New"/>
          <w:color w:val="0000FF"/>
          <w:sz w:val="20"/>
          <w:szCs w:val="20"/>
          <w:highlight w:val="white"/>
        </w:rPr>
        <w:t>'North'</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order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by</w:t>
      </w:r>
      <w:r>
        <w:rPr>
          <w:rFonts w:ascii="Courier New" w:hAnsi="Courier New" w:cs="Courier New"/>
          <w:color w:val="000080"/>
          <w:sz w:val="20"/>
          <w:szCs w:val="20"/>
          <w:highlight w:val="white"/>
        </w:rPr>
        <w:t xml:space="preserve"> last_name</w:t>
      </w:r>
    </w:p>
    <w:bookmarkEnd w:id="66"/>
    <w:bookmarkEnd w:id="67"/>
    <w:p w:rsidR="00237325" w:rsidRDefault="00237325" w:rsidP="00237325">
      <w:pPr>
        <w:rPr>
          <w:rFonts w:asciiTheme="minorBidi" w:hAnsiTheme="minorBidi"/>
          <w:color w:val="000080"/>
          <w:sz w:val="24"/>
          <w:szCs w:val="24"/>
          <w:u w:val="single"/>
        </w:rPr>
      </w:pPr>
      <w:r>
        <w:rPr>
          <w:rFonts w:ascii="Courier New" w:hAnsi="Courier New" w:cs="Courier New"/>
          <w:color w:val="000080"/>
          <w:sz w:val="20"/>
          <w:szCs w:val="20"/>
          <w:highlight w:val="white"/>
          <w:rtl/>
        </w:rPr>
        <w:t xml:space="preserve"> </w:t>
      </w:r>
      <w:r>
        <w:rPr>
          <w:rFonts w:asciiTheme="minorBidi" w:hAnsiTheme="minorBidi"/>
          <w:sz w:val="24"/>
          <w:szCs w:val="24"/>
          <w:highlight w:val="white"/>
          <w:u w:val="single"/>
          <w:rtl/>
        </w:rPr>
        <w:t>התוצאה</w:t>
      </w:r>
      <w:r>
        <w:rPr>
          <w:rFonts w:asciiTheme="minorBidi" w:hAnsiTheme="minorBidi"/>
          <w:color w:val="000080"/>
          <w:sz w:val="24"/>
          <w:szCs w:val="24"/>
          <w:highlight w:val="white"/>
          <w:u w:val="single"/>
          <w:rtl/>
        </w:rPr>
        <w:t>:</w:t>
      </w:r>
    </w:p>
    <w:p w:rsidR="00237325" w:rsidRDefault="00237325" w:rsidP="00237325">
      <w:pPr>
        <w:rPr>
          <w:rtl/>
        </w:rPr>
      </w:pPr>
      <w:r>
        <w:rPr>
          <w:noProof/>
          <w:rtl/>
        </w:rPr>
        <w:drawing>
          <wp:anchor distT="0" distB="0" distL="114300" distR="114300" simplePos="0" relativeHeight="251925504" behindDoc="0" locked="0" layoutInCell="1" allowOverlap="1">
            <wp:simplePos x="0" y="0"/>
            <wp:positionH relativeFrom="margin">
              <wp:align>left</wp:align>
            </wp:positionH>
            <wp:positionV relativeFrom="paragraph">
              <wp:posOffset>11430</wp:posOffset>
            </wp:positionV>
            <wp:extent cx="5476875" cy="1054735"/>
            <wp:effectExtent l="0" t="0" r="9525"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val="0"/>
                        </a:ext>
                      </a:extLst>
                    </a:blip>
                    <a:srcRect l="24480" t="33333" r="47569" b="57098"/>
                    <a:stretch>
                      <a:fillRect/>
                    </a:stretch>
                  </pic:blipFill>
                  <pic:spPr bwMode="auto">
                    <a:xfrm>
                      <a:off x="0" y="0"/>
                      <a:ext cx="5476875" cy="1054735"/>
                    </a:xfrm>
                    <a:prstGeom prst="rect">
                      <a:avLst/>
                    </a:prstGeom>
                    <a:noFill/>
                  </pic:spPr>
                </pic:pic>
              </a:graphicData>
            </a:graphic>
            <wp14:sizeRelH relativeFrom="margin">
              <wp14:pctWidth>0</wp14:pctWidth>
            </wp14:sizeRelH>
            <wp14:sizeRelV relativeFrom="margin">
              <wp14:pctHeight>0</wp14:pctHeight>
            </wp14:sizeRelV>
          </wp:anchor>
        </w:drawing>
      </w:r>
    </w:p>
    <w:p w:rsidR="00237325" w:rsidRDefault="00237325" w:rsidP="00237325">
      <w:pPr>
        <w:rPr>
          <w:rtl/>
        </w:rPr>
      </w:pPr>
    </w:p>
    <w:p w:rsidR="00237325" w:rsidRDefault="00237325" w:rsidP="00237325">
      <w:pPr>
        <w:rPr>
          <w:rtl/>
        </w:rPr>
      </w:pPr>
    </w:p>
    <w:p w:rsidR="00237325" w:rsidRDefault="00237325" w:rsidP="00237325">
      <w:pPr>
        <w:rPr>
          <w:rtl/>
        </w:rPr>
      </w:pPr>
    </w:p>
    <w:p w:rsidR="00237325" w:rsidRDefault="00237325" w:rsidP="00237325">
      <w:pPr>
        <w:autoSpaceDE w:val="0"/>
        <w:autoSpaceDN w:val="0"/>
        <w:bidi w:val="0"/>
        <w:adjustRightInd w:val="0"/>
        <w:spacing w:after="0" w:line="240" w:lineRule="auto"/>
        <w:jc w:val="right"/>
        <w:rPr>
          <w:rFonts w:asciiTheme="minorBidi" w:hAnsiTheme="minorBidi"/>
          <w:color w:val="000080"/>
          <w:sz w:val="24"/>
          <w:szCs w:val="24"/>
          <w:highlight w:val="white"/>
          <w:u w:val="single"/>
          <w:rtl/>
        </w:rPr>
      </w:pPr>
    </w:p>
    <w:p w:rsidR="00237325" w:rsidRDefault="00237325" w:rsidP="00237325">
      <w:pPr>
        <w:rPr>
          <w:rFonts w:asciiTheme="minorBidi" w:hAnsiTheme="minorBidi"/>
          <w:sz w:val="24"/>
          <w:szCs w:val="24"/>
          <w:highlight w:val="white"/>
          <w:u w:val="single"/>
          <w:rtl/>
        </w:rPr>
      </w:pPr>
      <w:r>
        <w:rPr>
          <w:rFonts w:asciiTheme="minorBidi" w:hAnsiTheme="minorBidi"/>
          <w:sz w:val="24"/>
          <w:szCs w:val="24"/>
          <w:highlight w:val="white"/>
          <w:u w:val="single"/>
        </w:rPr>
        <w:t>Select 2:</w:t>
      </w:r>
    </w:p>
    <w:p w:rsidR="00237325" w:rsidRDefault="00237325" w:rsidP="00237325">
      <w:pPr>
        <w:rPr>
          <w:rFonts w:ascii="Courier New" w:hAnsi="Courier New" w:cs="Courier New"/>
          <w:color w:val="000080"/>
          <w:sz w:val="20"/>
          <w:szCs w:val="20"/>
          <w:highlight w:val="white"/>
        </w:rPr>
      </w:pPr>
      <w:r>
        <w:rPr>
          <w:rFonts w:asciiTheme="minorBidi" w:hAnsiTheme="minorBidi"/>
          <w:sz w:val="24"/>
          <w:szCs w:val="24"/>
          <w:highlight w:val="white"/>
          <w:rtl/>
        </w:rPr>
        <w:t>בעקבות סדר מחודש במערכת בתי משפט ממיינים את השופטים עפ"י סדר אלפבתי של שמות פרטיים – אנו מעוניינים בשופטים ששמם הפרטי מתחיל ב</w:t>
      </w:r>
      <w:r>
        <w:rPr>
          <w:rFonts w:asciiTheme="minorBidi" w:hAnsiTheme="minorBidi"/>
          <w:sz w:val="24"/>
          <w:szCs w:val="24"/>
          <w:highlight w:val="white"/>
        </w:rPr>
        <w:t>B</w:t>
      </w:r>
      <w:r>
        <w:rPr>
          <w:rFonts w:ascii="Courier New" w:hAnsi="Courier New" w:cs="Courier New"/>
          <w:color w:val="000080"/>
          <w:sz w:val="20"/>
          <w:szCs w:val="20"/>
          <w:highlight w:val="white"/>
          <w:rtl/>
        </w:rPr>
        <w:t>.</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bookmarkStart w:id="68" w:name="OLE_LINK19"/>
      <w:bookmarkStart w:id="69" w:name="OLE_LINK18"/>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 xml:space="preserve"> *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judge_view</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first_name </w:t>
      </w:r>
      <w:r>
        <w:rPr>
          <w:rFonts w:ascii="Courier New" w:hAnsi="Courier New" w:cs="Courier New"/>
          <w:color w:val="008080"/>
          <w:sz w:val="20"/>
          <w:szCs w:val="20"/>
          <w:highlight w:val="white"/>
        </w:rPr>
        <w:t>like</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'B%'</w:t>
      </w:r>
    </w:p>
    <w:bookmarkEnd w:id="68"/>
    <w:bookmarkEnd w:id="69"/>
    <w:p w:rsidR="00237325" w:rsidRDefault="00237325" w:rsidP="00237325">
      <w:pPr>
        <w:rPr>
          <w:rFonts w:asciiTheme="minorBidi" w:hAnsiTheme="minorBidi"/>
          <w:color w:val="000080"/>
          <w:sz w:val="24"/>
          <w:szCs w:val="24"/>
          <w:u w:val="single"/>
        </w:rPr>
      </w:pPr>
      <w:r>
        <w:rPr>
          <w:rFonts w:asciiTheme="minorBidi" w:hAnsiTheme="minorBidi"/>
          <w:sz w:val="24"/>
          <w:szCs w:val="24"/>
          <w:highlight w:val="white"/>
          <w:u w:val="single"/>
          <w:rtl/>
        </w:rPr>
        <w:t>התוצאה</w:t>
      </w:r>
      <w:r>
        <w:rPr>
          <w:rFonts w:asciiTheme="minorBidi" w:hAnsiTheme="minorBidi"/>
          <w:color w:val="000080"/>
          <w:sz w:val="24"/>
          <w:szCs w:val="24"/>
          <w:highlight w:val="white"/>
          <w:u w:val="single"/>
          <w:rtl/>
        </w:rPr>
        <w:t>:</w:t>
      </w:r>
    </w:p>
    <w:p w:rsidR="00237325" w:rsidRDefault="00237325" w:rsidP="00237325">
      <w:pPr>
        <w:rPr>
          <w:rFonts w:asciiTheme="minorBidi" w:hAnsiTheme="minorBidi"/>
          <w:color w:val="000080"/>
          <w:sz w:val="24"/>
          <w:szCs w:val="24"/>
          <w:u w:val="single"/>
        </w:rPr>
      </w:pPr>
      <w:r>
        <w:rPr>
          <w:noProof/>
        </w:rPr>
        <w:drawing>
          <wp:anchor distT="0" distB="0" distL="114300" distR="114300" simplePos="0" relativeHeight="251926528" behindDoc="0" locked="0" layoutInCell="1" allowOverlap="1">
            <wp:simplePos x="0" y="0"/>
            <wp:positionH relativeFrom="margin">
              <wp:align>right</wp:align>
            </wp:positionH>
            <wp:positionV relativeFrom="paragraph">
              <wp:posOffset>11430</wp:posOffset>
            </wp:positionV>
            <wp:extent cx="5486400" cy="200025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3">
                      <a:extLst>
                        <a:ext uri="{28A0092B-C50C-407E-A947-70E740481C1C}">
                          <a14:useLocalDpi xmlns:a14="http://schemas.microsoft.com/office/drawing/2010/main" val="0"/>
                        </a:ext>
                      </a:extLst>
                    </a:blip>
                    <a:srcRect l="22917" t="31790" r="47569" b="49074"/>
                    <a:stretch>
                      <a:fillRect/>
                    </a:stretch>
                  </pic:blipFill>
                  <pic:spPr bwMode="auto">
                    <a:xfrm>
                      <a:off x="0" y="0"/>
                      <a:ext cx="5486400" cy="2000250"/>
                    </a:xfrm>
                    <a:prstGeom prst="rect">
                      <a:avLst/>
                    </a:prstGeom>
                    <a:noFill/>
                  </pic:spPr>
                </pic:pic>
              </a:graphicData>
            </a:graphic>
            <wp14:sizeRelH relativeFrom="page">
              <wp14:pctWidth>0</wp14:pctWidth>
            </wp14:sizeRelH>
            <wp14:sizeRelV relativeFrom="page">
              <wp14:pctHeight>0</wp14:pctHeight>
            </wp14:sizeRelV>
          </wp:anchor>
        </w:drawing>
      </w:r>
    </w:p>
    <w:p w:rsidR="00237325" w:rsidRDefault="00237325" w:rsidP="00237325">
      <w:pPr>
        <w:rPr>
          <w:rFonts w:asciiTheme="minorBidi" w:hAnsiTheme="minorBidi"/>
          <w:color w:val="000080"/>
          <w:sz w:val="24"/>
          <w:szCs w:val="24"/>
          <w:u w:val="single"/>
        </w:rPr>
      </w:pPr>
    </w:p>
    <w:p w:rsidR="00237325" w:rsidRDefault="00237325" w:rsidP="00237325">
      <w:pPr>
        <w:rPr>
          <w:rFonts w:asciiTheme="minorBidi" w:hAnsiTheme="minorBidi"/>
          <w:color w:val="000080"/>
          <w:sz w:val="24"/>
          <w:szCs w:val="24"/>
          <w:u w:val="single"/>
        </w:rPr>
      </w:pPr>
    </w:p>
    <w:p w:rsidR="00237325" w:rsidRDefault="00237325" w:rsidP="00237325">
      <w:pPr>
        <w:rPr>
          <w:rFonts w:asciiTheme="minorBidi" w:hAnsiTheme="minorBidi"/>
          <w:color w:val="000080"/>
          <w:sz w:val="24"/>
          <w:szCs w:val="24"/>
          <w:u w:val="single"/>
        </w:rPr>
      </w:pPr>
    </w:p>
    <w:p w:rsidR="00237325" w:rsidRDefault="00237325" w:rsidP="00237325">
      <w:pPr>
        <w:rPr>
          <w:rFonts w:asciiTheme="minorBidi" w:hAnsiTheme="minorBidi"/>
          <w:color w:val="000080"/>
          <w:sz w:val="24"/>
          <w:szCs w:val="24"/>
          <w:u w:val="single"/>
        </w:rPr>
      </w:pPr>
    </w:p>
    <w:p w:rsidR="00237325" w:rsidRDefault="00237325" w:rsidP="00237325">
      <w:pPr>
        <w:rPr>
          <w:rFonts w:asciiTheme="minorBidi" w:hAnsiTheme="minorBidi"/>
          <w:color w:val="000080"/>
          <w:sz w:val="24"/>
          <w:szCs w:val="24"/>
          <w:u w:val="single"/>
        </w:rPr>
      </w:pPr>
    </w:p>
    <w:p w:rsidR="00237325" w:rsidRDefault="00237325" w:rsidP="00237325">
      <w:pPr>
        <w:rPr>
          <w:rFonts w:asciiTheme="minorBidi" w:hAnsiTheme="minorBidi"/>
          <w:color w:val="000080"/>
          <w:sz w:val="24"/>
          <w:szCs w:val="24"/>
          <w:u w:val="single"/>
        </w:rPr>
      </w:pPr>
    </w:p>
    <w:p w:rsidR="00237325" w:rsidRDefault="00237325" w:rsidP="00237325">
      <w:pPr>
        <w:rPr>
          <w:rFonts w:asciiTheme="minorBidi" w:hAnsiTheme="minorBidi"/>
          <w:color w:val="000080"/>
          <w:sz w:val="24"/>
          <w:szCs w:val="24"/>
          <w:u w:val="single"/>
        </w:rPr>
      </w:pPr>
    </w:p>
    <w:p w:rsidR="00237325" w:rsidRDefault="00237325" w:rsidP="00237325">
      <w:pPr>
        <w:autoSpaceDE w:val="0"/>
        <w:autoSpaceDN w:val="0"/>
        <w:bidi w:val="0"/>
        <w:adjustRightInd w:val="0"/>
        <w:spacing w:after="0" w:line="240" w:lineRule="auto"/>
        <w:jc w:val="right"/>
        <w:rPr>
          <w:rFonts w:asciiTheme="minorBidi" w:hAnsiTheme="minorBidi"/>
          <w:color w:val="000080"/>
          <w:sz w:val="24"/>
          <w:szCs w:val="24"/>
          <w:highlight w:val="white"/>
          <w:u w:val="single"/>
        </w:rPr>
      </w:pPr>
    </w:p>
    <w:p w:rsidR="00237325" w:rsidRDefault="00237325" w:rsidP="00237325">
      <w:pPr>
        <w:autoSpaceDE w:val="0"/>
        <w:autoSpaceDN w:val="0"/>
        <w:bidi w:val="0"/>
        <w:adjustRightInd w:val="0"/>
        <w:spacing w:after="0" w:line="240" w:lineRule="auto"/>
        <w:jc w:val="right"/>
        <w:rPr>
          <w:rFonts w:ascii="Courier New" w:hAnsi="Courier New" w:cs="Courier New"/>
          <w:color w:val="000080"/>
          <w:sz w:val="20"/>
          <w:szCs w:val="20"/>
          <w:highlight w:val="white"/>
          <w:rtl/>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Pr>
      </w:pPr>
      <w:r>
        <w:rPr>
          <w:rFonts w:asciiTheme="minorBidi" w:hAnsiTheme="minorBidi"/>
          <w:sz w:val="24"/>
          <w:szCs w:val="24"/>
          <w:highlight w:val="white"/>
          <w:u w:val="single"/>
        </w:rPr>
        <w:t>Delete</w:t>
      </w:r>
      <w:r>
        <w:rPr>
          <w:rFonts w:asciiTheme="minorBidi" w:hAnsiTheme="minorBidi" w:hint="cs"/>
          <w:sz w:val="24"/>
          <w:szCs w:val="24"/>
          <w:highlight w:val="white"/>
          <w:u w:val="single"/>
          <w:rtl/>
        </w:rPr>
        <w:t>:</w:t>
      </w: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rPr>
      </w:pPr>
      <w:r>
        <w:rPr>
          <w:rFonts w:asciiTheme="minorBidi" w:hAnsiTheme="minorBidi"/>
          <w:sz w:val="24"/>
          <w:szCs w:val="24"/>
          <w:highlight w:val="white"/>
          <w:rtl/>
        </w:rPr>
        <w:t>בעקבות חוק חדש שחוקקה הכנסת מוצאים לפנסיה כל השופטים מעל גיל 75 ולכן הם נמחקים מהמערכת.</w:t>
      </w:r>
    </w:p>
    <w:p w:rsidR="00237325" w:rsidRDefault="00237325" w:rsidP="00237325">
      <w:pPr>
        <w:autoSpaceDE w:val="0"/>
        <w:autoSpaceDN w:val="0"/>
        <w:bidi w:val="0"/>
        <w:adjustRightInd w:val="0"/>
        <w:spacing w:after="0" w:line="240" w:lineRule="auto"/>
        <w:jc w:val="right"/>
        <w:rPr>
          <w:rFonts w:ascii="Courier New" w:hAnsi="Courier New" w:cs="Courier New"/>
          <w:color w:val="000080"/>
          <w:sz w:val="20"/>
          <w:szCs w:val="20"/>
          <w:highlight w:val="white"/>
          <w:rtl/>
        </w:rPr>
      </w:pP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tl/>
        </w:rPr>
      </w:pPr>
      <w:bookmarkStart w:id="70" w:name="OLE_LINK20"/>
      <w:r>
        <w:rPr>
          <w:rFonts w:ascii="Courier New" w:hAnsi="Courier New" w:cs="Courier New"/>
          <w:color w:val="008080"/>
          <w:sz w:val="20"/>
          <w:szCs w:val="20"/>
          <w:highlight w:val="white"/>
        </w:rPr>
        <w:t>delete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80"/>
          <w:sz w:val="20"/>
          <w:szCs w:val="20"/>
          <w:highlight w:val="white"/>
        </w:rPr>
        <w:t xml:space="preserve"> judge_view </w:t>
      </w: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(CURRENT_DATE - birthdate) &gt; </w:t>
      </w:r>
      <w:r>
        <w:rPr>
          <w:rFonts w:ascii="Courier New" w:hAnsi="Courier New" w:cs="Courier New"/>
          <w:color w:val="0000FF"/>
          <w:sz w:val="20"/>
          <w:szCs w:val="20"/>
          <w:highlight w:val="white"/>
        </w:rPr>
        <w:t>365</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75</w:t>
      </w:r>
      <w:bookmarkEnd w:id="70"/>
      <w:r>
        <w:rPr>
          <w:rFonts w:ascii="Courier New" w:hAnsi="Courier New" w:cs="Courier New"/>
          <w:color w:val="000080"/>
          <w:sz w:val="20"/>
          <w:szCs w:val="20"/>
          <w:highlight w:val="white"/>
        </w:rPr>
        <w:t xml:space="preserve"> </w:t>
      </w:r>
    </w:p>
    <w:p w:rsidR="00237325" w:rsidRDefault="00237325" w:rsidP="00237325">
      <w:pPr>
        <w:rPr>
          <w:rFonts w:asciiTheme="minorBidi" w:hAnsiTheme="minorBidi"/>
          <w:color w:val="000080"/>
          <w:sz w:val="24"/>
          <w:szCs w:val="24"/>
          <w:u w:val="single"/>
        </w:rPr>
      </w:pPr>
      <w:r>
        <w:rPr>
          <w:rFonts w:asciiTheme="minorBidi" w:hAnsiTheme="minorBidi"/>
          <w:sz w:val="24"/>
          <w:szCs w:val="24"/>
          <w:highlight w:val="white"/>
          <w:u w:val="single"/>
          <w:rtl/>
        </w:rPr>
        <w:t>התוצאה</w:t>
      </w:r>
      <w:r>
        <w:rPr>
          <w:rFonts w:asciiTheme="minorBidi" w:hAnsiTheme="minorBidi"/>
          <w:color w:val="000080"/>
          <w:sz w:val="24"/>
          <w:szCs w:val="24"/>
          <w:highlight w:val="white"/>
          <w:u w:val="single"/>
          <w:rtl/>
        </w:rPr>
        <w:t>:</w:t>
      </w:r>
    </w:p>
    <w:p w:rsidR="00237325" w:rsidRDefault="00237325" w:rsidP="00237325"/>
    <w:p w:rsidR="00237325" w:rsidRDefault="00237325" w:rsidP="00237325">
      <w:r>
        <w:rPr>
          <w:noProof/>
        </w:rPr>
        <w:drawing>
          <wp:anchor distT="0" distB="0" distL="114300" distR="114300" simplePos="0" relativeHeight="251927552" behindDoc="0" locked="0" layoutInCell="1" allowOverlap="1">
            <wp:simplePos x="0" y="0"/>
            <wp:positionH relativeFrom="margin">
              <wp:align>right</wp:align>
            </wp:positionH>
            <wp:positionV relativeFrom="paragraph">
              <wp:posOffset>9525</wp:posOffset>
            </wp:positionV>
            <wp:extent cx="5504815" cy="3654425"/>
            <wp:effectExtent l="0" t="0" r="635" b="317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4">
                      <a:extLst>
                        <a:ext uri="{28A0092B-C50C-407E-A947-70E740481C1C}">
                          <a14:useLocalDpi xmlns:a14="http://schemas.microsoft.com/office/drawing/2010/main" val="0"/>
                        </a:ext>
                      </a:extLst>
                    </a:blip>
                    <a:srcRect l="22917" t="23016" r="47221" b="41740"/>
                    <a:stretch>
                      <a:fillRect/>
                    </a:stretch>
                  </pic:blipFill>
                  <pic:spPr bwMode="auto">
                    <a:xfrm>
                      <a:off x="0" y="0"/>
                      <a:ext cx="5504815" cy="3654425"/>
                    </a:xfrm>
                    <a:prstGeom prst="rect">
                      <a:avLst/>
                    </a:prstGeom>
                    <a:noFill/>
                  </pic:spPr>
                </pic:pic>
              </a:graphicData>
            </a:graphic>
            <wp14:sizeRelH relativeFrom="page">
              <wp14:pctWidth>0</wp14:pctWidth>
            </wp14:sizeRelH>
            <wp14:sizeRelV relativeFrom="page">
              <wp14:pctHeight>0</wp14:pctHeight>
            </wp14:sizeRelV>
          </wp:anchor>
        </w:drawing>
      </w:r>
    </w:p>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 w:rsidR="00237325" w:rsidRDefault="00237325" w:rsidP="00237325">
      <w:pPr>
        <w:autoSpaceDE w:val="0"/>
        <w:autoSpaceDN w:val="0"/>
        <w:bidi w:val="0"/>
        <w:adjustRightInd w:val="0"/>
        <w:spacing w:after="0" w:line="240" w:lineRule="auto"/>
        <w:jc w:val="right"/>
        <w:rPr>
          <w:rFonts w:asciiTheme="minorBidi" w:hAnsiTheme="minorBidi"/>
          <w:color w:val="000080"/>
          <w:sz w:val="24"/>
          <w:szCs w:val="24"/>
          <w:highlight w:val="white"/>
          <w:u w:val="single"/>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tl/>
        </w:rPr>
      </w:pPr>
      <w:r>
        <w:rPr>
          <w:rFonts w:asciiTheme="minorBidi" w:hAnsiTheme="minorBidi"/>
          <w:sz w:val="24"/>
          <w:szCs w:val="24"/>
          <w:highlight w:val="white"/>
          <w:u w:val="single"/>
        </w:rPr>
        <w:t>Update</w:t>
      </w:r>
      <w:r>
        <w:rPr>
          <w:rFonts w:asciiTheme="minorBidi" w:hAnsiTheme="minorBidi" w:hint="cs"/>
          <w:sz w:val="24"/>
          <w:szCs w:val="24"/>
          <w:highlight w:val="white"/>
          <w:u w:val="single"/>
          <w:rtl/>
        </w:rPr>
        <w:t>:</w:t>
      </w:r>
    </w:p>
    <w:p w:rsidR="00237325" w:rsidRDefault="00237325" w:rsidP="00237325">
      <w:pPr>
        <w:autoSpaceDE w:val="0"/>
        <w:autoSpaceDN w:val="0"/>
        <w:bidi w:val="0"/>
        <w:adjustRightInd w:val="0"/>
        <w:spacing w:after="0" w:line="240" w:lineRule="auto"/>
        <w:jc w:val="right"/>
        <w:rPr>
          <w:rFonts w:asciiTheme="minorBidi" w:hAnsiTheme="minorBidi"/>
          <w:sz w:val="24"/>
          <w:szCs w:val="24"/>
          <w:u w:val="single"/>
          <w:rtl/>
        </w:rPr>
      </w:pPr>
    </w:p>
    <w:p w:rsidR="00237325" w:rsidRDefault="00237325" w:rsidP="00237325">
      <w:pPr>
        <w:autoSpaceDE w:val="0"/>
        <w:autoSpaceDN w:val="0"/>
        <w:bidi w:val="0"/>
        <w:adjustRightInd w:val="0"/>
        <w:spacing w:after="0" w:line="240" w:lineRule="auto"/>
        <w:jc w:val="right"/>
        <w:rPr>
          <w:rFonts w:ascii="Courier New" w:hAnsi="Courier New" w:cs="Courier New"/>
          <w:color w:val="000080"/>
          <w:sz w:val="20"/>
          <w:szCs w:val="20"/>
          <w:highlight w:val="white"/>
        </w:rPr>
      </w:pPr>
      <w:r>
        <w:rPr>
          <w:rFonts w:asciiTheme="minorBidi" w:hAnsiTheme="minorBidi"/>
          <w:sz w:val="24"/>
          <w:szCs w:val="24"/>
          <w:highlight w:val="white"/>
          <w:rtl/>
        </w:rPr>
        <w:t>עקב קשיים כלכליים הוחלט לצמצמם את מס' בתי המשפט במחוז הצפון ולכן הועברו כל שופטי בית המשפט המחוזי לבית המשפט השלום</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bookmarkStart w:id="71" w:name="OLE_LINK21"/>
      <w:r>
        <w:rPr>
          <w:rFonts w:ascii="Courier New" w:hAnsi="Courier New" w:cs="Courier New"/>
          <w:color w:val="008080"/>
          <w:sz w:val="20"/>
          <w:szCs w:val="20"/>
          <w:highlight w:val="white"/>
        </w:rPr>
        <w:t>update</w:t>
      </w:r>
      <w:r>
        <w:rPr>
          <w:rFonts w:ascii="Courier New" w:hAnsi="Courier New" w:cs="Courier New"/>
          <w:color w:val="000080"/>
          <w:sz w:val="20"/>
          <w:szCs w:val="20"/>
          <w:highlight w:val="white"/>
        </w:rPr>
        <w:t xml:space="preserve"> judge_view </w:t>
      </w:r>
      <w:r>
        <w:rPr>
          <w:rFonts w:ascii="Courier New" w:hAnsi="Courier New" w:cs="Courier New"/>
          <w:color w:val="008080"/>
          <w:sz w:val="20"/>
          <w:szCs w:val="20"/>
          <w:highlight w:val="white"/>
        </w:rPr>
        <w:t>set</w:t>
      </w:r>
      <w:r>
        <w:rPr>
          <w:rFonts w:ascii="Courier New" w:hAnsi="Courier New" w:cs="Courier New"/>
          <w:color w:val="000080"/>
          <w:sz w:val="20"/>
          <w:szCs w:val="20"/>
          <w:highlight w:val="white"/>
        </w:rPr>
        <w:t xml:space="preserve"> court_type = </w:t>
      </w:r>
      <w:r>
        <w:rPr>
          <w:rFonts w:ascii="Courier New" w:hAnsi="Courier New" w:cs="Courier New"/>
          <w:color w:val="0000FF"/>
          <w:sz w:val="20"/>
          <w:szCs w:val="20"/>
          <w:highlight w:val="white"/>
        </w:rPr>
        <w:t>'magistrate'</w:t>
      </w:r>
    </w:p>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r>
        <w:rPr>
          <w:rFonts w:ascii="Courier New" w:hAnsi="Courier New" w:cs="Courier New"/>
          <w:color w:val="008080"/>
          <w:sz w:val="20"/>
          <w:szCs w:val="20"/>
          <w:highlight w:val="white"/>
        </w:rPr>
        <w:t>where</w:t>
      </w:r>
      <w:r>
        <w:rPr>
          <w:rFonts w:ascii="Courier New" w:hAnsi="Courier New" w:cs="Courier New"/>
          <w:color w:val="000080"/>
          <w:sz w:val="20"/>
          <w:szCs w:val="20"/>
          <w:highlight w:val="white"/>
        </w:rPr>
        <w:t xml:space="preserve"> court_type = </w:t>
      </w:r>
      <w:r>
        <w:rPr>
          <w:rFonts w:ascii="Courier New" w:hAnsi="Courier New" w:cs="Courier New"/>
          <w:color w:val="0000FF"/>
          <w:sz w:val="20"/>
          <w:szCs w:val="20"/>
          <w:highlight w:val="white"/>
        </w:rPr>
        <w:t>'district'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and</w:t>
      </w:r>
      <w:r>
        <w:rPr>
          <w:rFonts w:ascii="Courier New" w:hAnsi="Courier New" w:cs="Courier New"/>
          <w:color w:val="000080"/>
          <w:sz w:val="20"/>
          <w:szCs w:val="20"/>
          <w:highlight w:val="white"/>
        </w:rPr>
        <w:t xml:space="preserve"> court_region = </w:t>
      </w:r>
      <w:r>
        <w:rPr>
          <w:rFonts w:ascii="Courier New" w:hAnsi="Courier New" w:cs="Courier New"/>
          <w:color w:val="0000FF"/>
          <w:sz w:val="20"/>
          <w:szCs w:val="20"/>
          <w:highlight w:val="white"/>
        </w:rPr>
        <w:t>'north'</w:t>
      </w:r>
    </w:p>
    <w:bookmarkEnd w:id="71"/>
    <w:p w:rsidR="00237325" w:rsidRDefault="00237325" w:rsidP="00237325">
      <w:pPr>
        <w:autoSpaceDE w:val="0"/>
        <w:autoSpaceDN w:val="0"/>
        <w:bidi w:val="0"/>
        <w:adjustRightInd w:val="0"/>
        <w:spacing w:after="0" w:line="240" w:lineRule="auto"/>
        <w:jc w:val="right"/>
        <w:rPr>
          <w:rFonts w:asciiTheme="minorBidi" w:hAnsiTheme="minorBidi"/>
          <w:color w:val="000080"/>
          <w:sz w:val="24"/>
          <w:szCs w:val="24"/>
          <w:highlight w:val="white"/>
          <w:u w:val="single"/>
        </w:rPr>
      </w:pPr>
      <w:r>
        <w:rPr>
          <w:rFonts w:asciiTheme="minorBidi" w:hAnsiTheme="minorBidi"/>
          <w:sz w:val="24"/>
          <w:szCs w:val="24"/>
          <w:highlight w:val="white"/>
          <w:u w:val="single"/>
          <w:rtl/>
        </w:rPr>
        <w:t>התוצאה</w:t>
      </w:r>
      <w:r>
        <w:rPr>
          <w:rFonts w:asciiTheme="minorBidi" w:hAnsiTheme="minorBidi"/>
          <w:color w:val="000080"/>
          <w:sz w:val="24"/>
          <w:szCs w:val="24"/>
          <w:highlight w:val="white"/>
          <w:u w:val="single"/>
          <w:rtl/>
        </w:rPr>
        <w:t>:</w:t>
      </w:r>
    </w:p>
    <w:p w:rsidR="00237325" w:rsidRDefault="00237325" w:rsidP="00237325">
      <w:pPr>
        <w:rPr>
          <w:rFonts w:asciiTheme="minorBidi" w:hAnsiTheme="minorBidi"/>
          <w:sz w:val="24"/>
          <w:szCs w:val="24"/>
          <w:rtl/>
        </w:rPr>
      </w:pPr>
      <w:r>
        <w:rPr>
          <w:rFonts w:asciiTheme="minorBidi" w:hAnsiTheme="minorBidi"/>
          <w:sz w:val="24"/>
          <w:szCs w:val="24"/>
          <w:highlight w:val="white"/>
          <w:rtl/>
        </w:rPr>
        <w:t>אין אפשרות לעדכן.</w:t>
      </w:r>
    </w:p>
    <w:p w:rsidR="00237325" w:rsidRDefault="00237325" w:rsidP="00237325">
      <w:r>
        <w:rPr>
          <w:noProof/>
        </w:rPr>
        <w:drawing>
          <wp:anchor distT="0" distB="0" distL="114300" distR="114300" simplePos="0" relativeHeight="251928576" behindDoc="0" locked="0" layoutInCell="1" allowOverlap="1">
            <wp:simplePos x="0" y="0"/>
            <wp:positionH relativeFrom="margin">
              <wp:align>right</wp:align>
            </wp:positionH>
            <wp:positionV relativeFrom="paragraph">
              <wp:posOffset>31115</wp:posOffset>
            </wp:positionV>
            <wp:extent cx="3294380" cy="790575"/>
            <wp:effectExtent l="0" t="0" r="1270"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5">
                      <a:extLst>
                        <a:ext uri="{28A0092B-C50C-407E-A947-70E740481C1C}">
                          <a14:useLocalDpi xmlns:a14="http://schemas.microsoft.com/office/drawing/2010/main" val="0"/>
                        </a:ext>
                      </a:extLst>
                    </a:blip>
                    <a:srcRect l="11980" t="19136" r="61980" b="69753"/>
                    <a:stretch>
                      <a:fillRect/>
                    </a:stretch>
                  </pic:blipFill>
                  <pic:spPr bwMode="auto">
                    <a:xfrm>
                      <a:off x="0" y="0"/>
                      <a:ext cx="3294380" cy="790575"/>
                    </a:xfrm>
                    <a:prstGeom prst="rect">
                      <a:avLst/>
                    </a:prstGeom>
                    <a:noFill/>
                  </pic:spPr>
                </pic:pic>
              </a:graphicData>
            </a:graphic>
            <wp14:sizeRelH relativeFrom="page">
              <wp14:pctWidth>0</wp14:pctWidth>
            </wp14:sizeRelH>
            <wp14:sizeRelV relativeFrom="page">
              <wp14:pctHeight>0</wp14:pctHeight>
            </wp14:sizeRelV>
          </wp:anchor>
        </w:drawing>
      </w:r>
    </w:p>
    <w:p w:rsidR="00237325" w:rsidRDefault="00237325" w:rsidP="00237325"/>
    <w:p w:rsidR="00237325" w:rsidRDefault="00237325" w:rsidP="00237325"/>
    <w:p w:rsidR="00237325" w:rsidRDefault="00237325" w:rsidP="00237325"/>
    <w:p w:rsidR="00237325" w:rsidRDefault="00237325" w:rsidP="00237325">
      <w:pPr>
        <w:autoSpaceDE w:val="0"/>
        <w:autoSpaceDN w:val="0"/>
        <w:bidi w:val="0"/>
        <w:adjustRightInd w:val="0"/>
        <w:spacing w:after="0" w:line="240" w:lineRule="auto"/>
        <w:rPr>
          <w:rFonts w:ascii="Courier New" w:hAnsi="Courier New" w:cs="Courier New"/>
          <w:color w:val="000080"/>
          <w:sz w:val="20"/>
          <w:szCs w:val="20"/>
          <w:highlight w:val="white"/>
        </w:rPr>
      </w:pPr>
    </w:p>
    <w:p w:rsidR="00237325" w:rsidRDefault="00237325" w:rsidP="00237325">
      <w:pPr>
        <w:autoSpaceDE w:val="0"/>
        <w:autoSpaceDN w:val="0"/>
        <w:bidi w:val="0"/>
        <w:adjustRightInd w:val="0"/>
        <w:spacing w:after="0" w:line="240" w:lineRule="auto"/>
        <w:jc w:val="right"/>
        <w:rPr>
          <w:rFonts w:asciiTheme="minorBidi" w:hAnsiTheme="minorBidi"/>
          <w:sz w:val="24"/>
          <w:szCs w:val="24"/>
          <w:highlight w:val="white"/>
          <w:u w:val="single"/>
        </w:rPr>
      </w:pPr>
      <w:bookmarkStart w:id="72" w:name="OLE_LINK22"/>
      <w:r>
        <w:rPr>
          <w:rFonts w:asciiTheme="minorBidi" w:hAnsiTheme="minorBidi"/>
          <w:sz w:val="24"/>
          <w:szCs w:val="24"/>
          <w:highlight w:val="white"/>
          <w:u w:val="single"/>
        </w:rPr>
        <w:t>insert</w:t>
      </w:r>
      <w:r>
        <w:rPr>
          <w:rFonts w:asciiTheme="minorBidi" w:hAnsiTheme="minorBidi" w:hint="cs"/>
          <w:sz w:val="24"/>
          <w:szCs w:val="24"/>
          <w:highlight w:val="white"/>
          <w:u w:val="single"/>
          <w:rtl/>
        </w:rPr>
        <w:t>:</w:t>
      </w:r>
    </w:p>
    <w:p w:rsidR="00237325" w:rsidRDefault="00237325" w:rsidP="00237325">
      <w:pPr>
        <w:jc w:val="right"/>
        <w:rPr>
          <w:rtl/>
        </w:rPr>
      </w:pPr>
      <w:r>
        <w:rPr>
          <w:rFonts w:ascii="Courier New" w:hAnsi="Courier New" w:cs="Courier New"/>
          <w:color w:val="008080"/>
          <w:sz w:val="20"/>
          <w:szCs w:val="20"/>
          <w:highlight w:val="white"/>
        </w:rPr>
        <w:t>insert</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into</w:t>
      </w:r>
      <w:r>
        <w:rPr>
          <w:rFonts w:ascii="Courier New" w:hAnsi="Courier New" w:cs="Courier New"/>
          <w:color w:val="000080"/>
          <w:sz w:val="20"/>
          <w:szCs w:val="20"/>
          <w:highlight w:val="white"/>
        </w:rPr>
        <w:t xml:space="preserve"> judge_view </w:t>
      </w:r>
      <w:r>
        <w:rPr>
          <w:rFonts w:ascii="Courier New" w:hAnsi="Courier New" w:cs="Courier New"/>
          <w:color w:val="008080"/>
          <w:sz w:val="20"/>
          <w:szCs w:val="20"/>
          <w:highlight w:val="white"/>
        </w:rPr>
        <w:t>values</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'180001'</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'Lynn'</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'Buckingam'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'south'</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'district'</w:t>
      </w:r>
      <w:r>
        <w:rPr>
          <w:rFonts w:ascii="Courier New" w:hAnsi="Courier New" w:cs="Courier New"/>
          <w:color w:val="000080"/>
          <w:sz w:val="20"/>
          <w:szCs w:val="20"/>
          <w:highlight w:val="white"/>
        </w:rPr>
        <w:t>,to_date(</w:t>
      </w:r>
      <w:r>
        <w:rPr>
          <w:rFonts w:ascii="Courier New" w:hAnsi="Courier New" w:cs="Courier New"/>
          <w:color w:val="0000FF"/>
          <w:sz w:val="20"/>
          <w:szCs w:val="20"/>
          <w:highlight w:val="white"/>
        </w:rPr>
        <w:t>'10/07/1987'</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'dd/mm/yyyy'</w:t>
      </w:r>
      <w:r>
        <w:rPr>
          <w:rFonts w:ascii="Courier New" w:hAnsi="Courier New" w:cs="Courier New"/>
          <w:color w:val="000080"/>
          <w:sz w:val="20"/>
          <w:szCs w:val="20"/>
          <w:highlight w:val="white"/>
        </w:rPr>
        <w:t>)</w:t>
      </w:r>
      <w:r>
        <w:rPr>
          <w:rFonts w:ascii="Courier New" w:hAnsi="Courier New" w:cs="Courier New"/>
          <w:color w:val="000080"/>
          <w:sz w:val="20"/>
          <w:szCs w:val="20"/>
        </w:rPr>
        <w:t>)</w:t>
      </w:r>
    </w:p>
    <w:bookmarkEnd w:id="72"/>
    <w:p w:rsidR="00237325" w:rsidRDefault="00237325" w:rsidP="00237325">
      <w:pPr>
        <w:autoSpaceDE w:val="0"/>
        <w:autoSpaceDN w:val="0"/>
        <w:bidi w:val="0"/>
        <w:adjustRightInd w:val="0"/>
        <w:spacing w:after="0" w:line="240" w:lineRule="auto"/>
        <w:jc w:val="right"/>
        <w:rPr>
          <w:rFonts w:asciiTheme="minorBidi" w:hAnsiTheme="minorBidi"/>
          <w:color w:val="000080"/>
          <w:sz w:val="24"/>
          <w:szCs w:val="24"/>
          <w:highlight w:val="white"/>
          <w:u w:val="single"/>
          <w:rtl/>
        </w:rPr>
      </w:pPr>
      <w:r>
        <w:rPr>
          <w:rFonts w:asciiTheme="minorBidi" w:hAnsiTheme="minorBidi"/>
          <w:sz w:val="24"/>
          <w:szCs w:val="24"/>
          <w:highlight w:val="white"/>
          <w:u w:val="single"/>
          <w:rtl/>
        </w:rPr>
        <w:t>התוצאה</w:t>
      </w:r>
      <w:r>
        <w:rPr>
          <w:rFonts w:asciiTheme="minorBidi" w:hAnsiTheme="minorBidi"/>
          <w:color w:val="000080"/>
          <w:sz w:val="24"/>
          <w:szCs w:val="24"/>
          <w:highlight w:val="white"/>
          <w:u w:val="single"/>
          <w:rtl/>
        </w:rPr>
        <w:t>:</w:t>
      </w:r>
    </w:p>
    <w:p w:rsidR="00237325" w:rsidRDefault="00237325" w:rsidP="00237325">
      <w:pPr>
        <w:rPr>
          <w:rFonts w:asciiTheme="minorBidi" w:hAnsiTheme="minorBidi"/>
          <w:sz w:val="24"/>
          <w:szCs w:val="24"/>
          <w:rtl/>
        </w:rPr>
      </w:pPr>
      <w:r>
        <w:rPr>
          <w:noProof/>
          <w:rtl/>
        </w:rPr>
        <w:drawing>
          <wp:anchor distT="0" distB="0" distL="114300" distR="114300" simplePos="0" relativeHeight="251929600" behindDoc="0" locked="0" layoutInCell="1" allowOverlap="1">
            <wp:simplePos x="0" y="0"/>
            <wp:positionH relativeFrom="margin">
              <wp:align>left</wp:align>
            </wp:positionH>
            <wp:positionV relativeFrom="paragraph">
              <wp:posOffset>83820</wp:posOffset>
            </wp:positionV>
            <wp:extent cx="2657475" cy="733425"/>
            <wp:effectExtent l="0" t="0" r="9525" b="952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6">
                      <a:extLst>
                        <a:ext uri="{28A0092B-C50C-407E-A947-70E740481C1C}">
                          <a14:useLocalDpi xmlns:a14="http://schemas.microsoft.com/office/drawing/2010/main" val="0"/>
                        </a:ext>
                      </a:extLst>
                    </a:blip>
                    <a:srcRect l="12672" t="17912" r="62840" b="70074"/>
                    <a:stretch>
                      <a:fillRect/>
                    </a:stretch>
                  </pic:blipFill>
                  <pic:spPr bwMode="auto">
                    <a:xfrm>
                      <a:off x="0" y="0"/>
                      <a:ext cx="2657475" cy="73342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Bidi" w:hAnsiTheme="minorBidi"/>
          <w:sz w:val="24"/>
          <w:szCs w:val="24"/>
          <w:highlight w:val="white"/>
          <w:rtl/>
        </w:rPr>
        <w:t>אין אפשרות להוסיף.</w:t>
      </w:r>
    </w:p>
    <w:p w:rsidR="00ED7C7C" w:rsidRDefault="00ED7C7C" w:rsidP="00237325">
      <w:pPr>
        <w:pStyle w:val="3"/>
        <w:rPr>
          <w:rtl/>
        </w:rPr>
      </w:pPr>
    </w:p>
    <w:p w:rsidR="003A79B3" w:rsidRPr="003D2666" w:rsidRDefault="003A79B3" w:rsidP="00372312"/>
    <w:sectPr w:rsidR="003A79B3" w:rsidRPr="003D2666" w:rsidSect="00E253AE">
      <w:headerReference w:type="default" r:id="rId127"/>
      <w:footerReference w:type="default" r:id="rId1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518B" w:rsidRDefault="00F0518B" w:rsidP="00E253AE">
      <w:pPr>
        <w:spacing w:after="0" w:line="240" w:lineRule="auto"/>
      </w:pPr>
      <w:r>
        <w:separator/>
      </w:r>
    </w:p>
  </w:endnote>
  <w:endnote w:type="continuationSeparator" w:id="0">
    <w:p w:rsidR="00F0518B" w:rsidRDefault="00F0518B" w:rsidP="00E25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131E" w:rsidRPr="00E253AE" w:rsidRDefault="0035131E" w:rsidP="00E253AE">
    <w:pPr>
      <w:pStyle w:val="af2"/>
      <w:rPr>
        <w:b/>
        <w:bCs/>
        <w:sz w:val="32"/>
        <w:szCs w:val="32"/>
      </w:rPr>
    </w:pPr>
    <w:r w:rsidRPr="00E253AE">
      <w:rPr>
        <w:b/>
        <w:bCs/>
        <w:noProof/>
        <w:color w:val="5B9BD5" w:themeColor="accent1"/>
        <w:sz w:val="32"/>
        <w:szCs w:val="32"/>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7079628"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E253AE">
      <w:rPr>
        <w:b/>
        <w:bCs/>
        <w:color w:val="5B9BD5" w:themeColor="accent1"/>
        <w:sz w:val="32"/>
        <w:szCs w:val="32"/>
      </w:rPr>
      <w:fldChar w:fldCharType="begin"/>
    </w:r>
    <w:r w:rsidRPr="00E253AE">
      <w:rPr>
        <w:b/>
        <w:bCs/>
        <w:color w:val="5B9BD5" w:themeColor="accent1"/>
        <w:sz w:val="32"/>
        <w:szCs w:val="32"/>
      </w:rPr>
      <w:instrText xml:space="preserve"> PAGE    \* MERGEFORMAT </w:instrText>
    </w:r>
    <w:r w:rsidRPr="00E253AE">
      <w:rPr>
        <w:b/>
        <w:bCs/>
        <w:color w:val="5B9BD5" w:themeColor="accent1"/>
        <w:sz w:val="32"/>
        <w:szCs w:val="32"/>
      </w:rPr>
      <w:fldChar w:fldCharType="separate"/>
    </w:r>
    <w:r w:rsidR="0056510B" w:rsidRPr="0056510B">
      <w:rPr>
        <w:rFonts w:asciiTheme="majorHAnsi" w:eastAsiaTheme="majorEastAsia" w:hAnsiTheme="majorHAnsi" w:cstheme="majorBidi"/>
        <w:b/>
        <w:bCs/>
        <w:noProof/>
        <w:color w:val="5B9BD5" w:themeColor="accent1"/>
        <w:sz w:val="32"/>
        <w:szCs w:val="32"/>
        <w:rtl/>
      </w:rPr>
      <w:t>1</w:t>
    </w:r>
    <w:r w:rsidRPr="00E253AE">
      <w:rPr>
        <w:rFonts w:asciiTheme="majorHAnsi" w:eastAsiaTheme="majorEastAsia" w:hAnsiTheme="majorHAnsi" w:cstheme="majorBidi"/>
        <w:b/>
        <w:bCs/>
        <w:noProof/>
        <w:color w:val="5B9BD5" w:themeColor="accent1"/>
        <w:sz w:val="32"/>
        <w:szCs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518B" w:rsidRDefault="00F0518B" w:rsidP="00E253AE">
      <w:pPr>
        <w:spacing w:after="0" w:line="240" w:lineRule="auto"/>
      </w:pPr>
      <w:r>
        <w:separator/>
      </w:r>
    </w:p>
  </w:footnote>
  <w:footnote w:type="continuationSeparator" w:id="0">
    <w:p w:rsidR="00F0518B" w:rsidRDefault="00F0518B" w:rsidP="00E253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131E" w:rsidRDefault="0035131E" w:rsidP="00E253AE">
    <w:pPr>
      <w:pStyle w:val="af0"/>
    </w:pPr>
    <w:r>
      <w:rPr>
        <w:rFonts w:hint="cs"/>
        <w:rtl/>
      </w:rPr>
      <w:t>בס"ד</w:t>
    </w:r>
  </w:p>
  <w:p w:rsidR="0035131E" w:rsidRDefault="0035131E">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EE0284"/>
    <w:multiLevelType w:val="hybridMultilevel"/>
    <w:tmpl w:val="C5D63C72"/>
    <w:lvl w:ilvl="0" w:tplc="484292C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name%">
    <w15:presenceInfo w15:providerId="None" w15:userId="%usernam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6F8"/>
    <w:rsid w:val="000108D3"/>
    <w:rsid w:val="00051D46"/>
    <w:rsid w:val="00073A63"/>
    <w:rsid w:val="00092C09"/>
    <w:rsid w:val="000D196C"/>
    <w:rsid w:val="000E06F8"/>
    <w:rsid w:val="000F54AF"/>
    <w:rsid w:val="00110C40"/>
    <w:rsid w:val="00123A80"/>
    <w:rsid w:val="00170E6B"/>
    <w:rsid w:val="00173CA8"/>
    <w:rsid w:val="001A15BE"/>
    <w:rsid w:val="001C3C2A"/>
    <w:rsid w:val="001E3BF0"/>
    <w:rsid w:val="00201456"/>
    <w:rsid w:val="00211C5F"/>
    <w:rsid w:val="002340B8"/>
    <w:rsid w:val="00237325"/>
    <w:rsid w:val="002711DA"/>
    <w:rsid w:val="0027683E"/>
    <w:rsid w:val="002D01FB"/>
    <w:rsid w:val="00300988"/>
    <w:rsid w:val="00311517"/>
    <w:rsid w:val="00313A73"/>
    <w:rsid w:val="00323C86"/>
    <w:rsid w:val="0035131E"/>
    <w:rsid w:val="0036022C"/>
    <w:rsid w:val="00372312"/>
    <w:rsid w:val="003A6BA2"/>
    <w:rsid w:val="003A79B3"/>
    <w:rsid w:val="003C4DDE"/>
    <w:rsid w:val="003D2666"/>
    <w:rsid w:val="003D4D1A"/>
    <w:rsid w:val="003E62CB"/>
    <w:rsid w:val="004047E9"/>
    <w:rsid w:val="00497BC4"/>
    <w:rsid w:val="004A6B52"/>
    <w:rsid w:val="004C54D2"/>
    <w:rsid w:val="004D5894"/>
    <w:rsid w:val="004F4369"/>
    <w:rsid w:val="0050220F"/>
    <w:rsid w:val="005127AB"/>
    <w:rsid w:val="005308EF"/>
    <w:rsid w:val="0056510B"/>
    <w:rsid w:val="005854D0"/>
    <w:rsid w:val="00593FB8"/>
    <w:rsid w:val="005B522D"/>
    <w:rsid w:val="00614425"/>
    <w:rsid w:val="00632E12"/>
    <w:rsid w:val="006767BD"/>
    <w:rsid w:val="0068247F"/>
    <w:rsid w:val="00690A98"/>
    <w:rsid w:val="006C2930"/>
    <w:rsid w:val="006E1002"/>
    <w:rsid w:val="007519AE"/>
    <w:rsid w:val="00753C04"/>
    <w:rsid w:val="00793F9A"/>
    <w:rsid w:val="007B2454"/>
    <w:rsid w:val="007B301D"/>
    <w:rsid w:val="007D6476"/>
    <w:rsid w:val="0081424F"/>
    <w:rsid w:val="00816F18"/>
    <w:rsid w:val="00837763"/>
    <w:rsid w:val="00863FFD"/>
    <w:rsid w:val="008C68B4"/>
    <w:rsid w:val="008D06E7"/>
    <w:rsid w:val="008E7FA0"/>
    <w:rsid w:val="009041DA"/>
    <w:rsid w:val="00933942"/>
    <w:rsid w:val="00996592"/>
    <w:rsid w:val="009A7EE0"/>
    <w:rsid w:val="009B1019"/>
    <w:rsid w:val="009B3AFB"/>
    <w:rsid w:val="00A24FB8"/>
    <w:rsid w:val="00A32DD9"/>
    <w:rsid w:val="00A34B46"/>
    <w:rsid w:val="00A55EBC"/>
    <w:rsid w:val="00AA610E"/>
    <w:rsid w:val="00AF0147"/>
    <w:rsid w:val="00B3436B"/>
    <w:rsid w:val="00B8020F"/>
    <w:rsid w:val="00BE3858"/>
    <w:rsid w:val="00C20478"/>
    <w:rsid w:val="00C2326E"/>
    <w:rsid w:val="00C7635F"/>
    <w:rsid w:val="00C77F09"/>
    <w:rsid w:val="00C81395"/>
    <w:rsid w:val="00CD28AF"/>
    <w:rsid w:val="00CD2A86"/>
    <w:rsid w:val="00CD6147"/>
    <w:rsid w:val="00CE6061"/>
    <w:rsid w:val="00CF11E7"/>
    <w:rsid w:val="00CF2F3F"/>
    <w:rsid w:val="00D94536"/>
    <w:rsid w:val="00D96913"/>
    <w:rsid w:val="00DB1C06"/>
    <w:rsid w:val="00DC3564"/>
    <w:rsid w:val="00DC386A"/>
    <w:rsid w:val="00DD20DA"/>
    <w:rsid w:val="00DD3E6B"/>
    <w:rsid w:val="00DD7C92"/>
    <w:rsid w:val="00DE3BCC"/>
    <w:rsid w:val="00E253AE"/>
    <w:rsid w:val="00E66B00"/>
    <w:rsid w:val="00E75A77"/>
    <w:rsid w:val="00E915A3"/>
    <w:rsid w:val="00EA45AD"/>
    <w:rsid w:val="00EB4587"/>
    <w:rsid w:val="00EC3A4A"/>
    <w:rsid w:val="00ED2570"/>
    <w:rsid w:val="00ED7C7C"/>
    <w:rsid w:val="00F0518B"/>
    <w:rsid w:val="00F36C0C"/>
    <w:rsid w:val="00F657B6"/>
    <w:rsid w:val="00F71345"/>
    <w:rsid w:val="00F961EA"/>
    <w:rsid w:val="00FD46E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AB0E3"/>
  <w15:chartTrackingRefBased/>
  <w15:docId w15:val="{E4A6F488-349D-45E8-943F-B233374F6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11DA"/>
    <w:pPr>
      <w:bidi/>
    </w:pPr>
  </w:style>
  <w:style w:type="paragraph" w:styleId="1">
    <w:name w:val="heading 1"/>
    <w:basedOn w:val="a"/>
    <w:next w:val="a"/>
    <w:link w:val="10"/>
    <w:uiPriority w:val="9"/>
    <w:qFormat/>
    <w:rsid w:val="002711DA"/>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semiHidden/>
    <w:unhideWhenUsed/>
    <w:qFormat/>
    <w:rsid w:val="002711DA"/>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2711DA"/>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2711DA"/>
    <w:pPr>
      <w:keepNext/>
      <w:keepLines/>
      <w:bidi w:val="0"/>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2711DA"/>
    <w:pPr>
      <w:keepNext/>
      <w:keepLines/>
      <w:bidi w:val="0"/>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2711DA"/>
    <w:pPr>
      <w:keepNext/>
      <w:keepLines/>
      <w:bidi w:val="0"/>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2711DA"/>
    <w:pPr>
      <w:keepNext/>
      <w:keepLines/>
      <w:bidi w:val="0"/>
      <w:spacing w:before="120" w:after="0"/>
      <w:outlineLvl w:val="6"/>
    </w:pPr>
    <w:rPr>
      <w:i/>
      <w:iCs/>
    </w:rPr>
  </w:style>
  <w:style w:type="paragraph" w:styleId="8">
    <w:name w:val="heading 8"/>
    <w:basedOn w:val="a"/>
    <w:next w:val="a"/>
    <w:link w:val="80"/>
    <w:uiPriority w:val="9"/>
    <w:semiHidden/>
    <w:unhideWhenUsed/>
    <w:qFormat/>
    <w:rsid w:val="002711DA"/>
    <w:pPr>
      <w:keepNext/>
      <w:keepLines/>
      <w:bidi w:val="0"/>
      <w:spacing w:before="120" w:after="0"/>
      <w:outlineLvl w:val="7"/>
    </w:pPr>
    <w:rPr>
      <w:b/>
      <w:bCs/>
    </w:rPr>
  </w:style>
  <w:style w:type="paragraph" w:styleId="9">
    <w:name w:val="heading 9"/>
    <w:basedOn w:val="a"/>
    <w:next w:val="a"/>
    <w:link w:val="90"/>
    <w:uiPriority w:val="9"/>
    <w:semiHidden/>
    <w:unhideWhenUsed/>
    <w:qFormat/>
    <w:rsid w:val="002711DA"/>
    <w:pPr>
      <w:keepNext/>
      <w:keepLines/>
      <w:bidi w:val="0"/>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711DA"/>
    <w:rPr>
      <w:rFonts w:asciiTheme="majorHAnsi" w:eastAsiaTheme="majorEastAsia" w:hAnsiTheme="majorHAnsi" w:cstheme="majorBidi"/>
      <w:b/>
      <w:bCs/>
      <w:caps/>
      <w:spacing w:val="4"/>
      <w:sz w:val="28"/>
      <w:szCs w:val="28"/>
    </w:rPr>
  </w:style>
  <w:style w:type="table" w:styleId="a3">
    <w:name w:val="Table Grid"/>
    <w:basedOn w:val="a1"/>
    <w:uiPriority w:val="39"/>
    <w:rsid w:val="0027683E"/>
    <w:pPr>
      <w:bidi/>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F2F3F"/>
    <w:pPr>
      <w:ind w:left="720"/>
      <w:contextualSpacing/>
    </w:pPr>
  </w:style>
  <w:style w:type="paragraph" w:styleId="a5">
    <w:name w:val="No Spacing"/>
    <w:link w:val="a6"/>
    <w:uiPriority w:val="1"/>
    <w:qFormat/>
    <w:rsid w:val="002711DA"/>
    <w:pPr>
      <w:bidi/>
      <w:spacing w:after="0" w:line="240" w:lineRule="auto"/>
    </w:pPr>
  </w:style>
  <w:style w:type="character" w:customStyle="1" w:styleId="a6">
    <w:name w:val="ללא מרווח תו"/>
    <w:basedOn w:val="a0"/>
    <w:link w:val="a5"/>
    <w:uiPriority w:val="1"/>
    <w:rsid w:val="00051D46"/>
  </w:style>
  <w:style w:type="character" w:styleId="a7">
    <w:name w:val="annotation reference"/>
    <w:basedOn w:val="a0"/>
    <w:uiPriority w:val="99"/>
    <w:semiHidden/>
    <w:unhideWhenUsed/>
    <w:rsid w:val="00F657B6"/>
    <w:rPr>
      <w:sz w:val="16"/>
      <w:szCs w:val="16"/>
    </w:rPr>
  </w:style>
  <w:style w:type="paragraph" w:styleId="a8">
    <w:name w:val="annotation text"/>
    <w:basedOn w:val="a"/>
    <w:link w:val="a9"/>
    <w:uiPriority w:val="99"/>
    <w:semiHidden/>
    <w:unhideWhenUsed/>
    <w:rsid w:val="00F657B6"/>
    <w:pPr>
      <w:spacing w:line="240" w:lineRule="auto"/>
    </w:pPr>
    <w:rPr>
      <w:sz w:val="20"/>
      <w:szCs w:val="20"/>
    </w:rPr>
  </w:style>
  <w:style w:type="character" w:customStyle="1" w:styleId="a9">
    <w:name w:val="טקסט הערה תו"/>
    <w:basedOn w:val="a0"/>
    <w:link w:val="a8"/>
    <w:uiPriority w:val="99"/>
    <w:semiHidden/>
    <w:rsid w:val="00F657B6"/>
    <w:rPr>
      <w:rFonts w:eastAsiaTheme="minorEastAsia"/>
      <w:sz w:val="20"/>
      <w:szCs w:val="20"/>
    </w:rPr>
  </w:style>
  <w:style w:type="paragraph" w:styleId="aa">
    <w:name w:val="annotation subject"/>
    <w:basedOn w:val="a8"/>
    <w:next w:val="a8"/>
    <w:link w:val="ab"/>
    <w:uiPriority w:val="99"/>
    <w:semiHidden/>
    <w:unhideWhenUsed/>
    <w:rsid w:val="00F657B6"/>
    <w:rPr>
      <w:b/>
      <w:bCs/>
    </w:rPr>
  </w:style>
  <w:style w:type="character" w:customStyle="1" w:styleId="ab">
    <w:name w:val="נושא הערה תו"/>
    <w:basedOn w:val="a9"/>
    <w:link w:val="aa"/>
    <w:uiPriority w:val="99"/>
    <w:semiHidden/>
    <w:rsid w:val="00F657B6"/>
    <w:rPr>
      <w:rFonts w:eastAsiaTheme="minorEastAsia"/>
      <w:b/>
      <w:bCs/>
      <w:sz w:val="20"/>
      <w:szCs w:val="20"/>
    </w:rPr>
  </w:style>
  <w:style w:type="paragraph" w:styleId="ac">
    <w:name w:val="Balloon Text"/>
    <w:basedOn w:val="a"/>
    <w:link w:val="ad"/>
    <w:uiPriority w:val="99"/>
    <w:semiHidden/>
    <w:unhideWhenUsed/>
    <w:rsid w:val="00F657B6"/>
    <w:pPr>
      <w:spacing w:after="0" w:line="240" w:lineRule="auto"/>
    </w:pPr>
    <w:rPr>
      <w:rFonts w:ascii="Tahoma" w:hAnsi="Tahoma" w:cs="Tahoma"/>
      <w:sz w:val="18"/>
      <w:szCs w:val="18"/>
    </w:rPr>
  </w:style>
  <w:style w:type="character" w:customStyle="1" w:styleId="ad">
    <w:name w:val="טקסט בלונים תו"/>
    <w:basedOn w:val="a0"/>
    <w:link w:val="ac"/>
    <w:uiPriority w:val="99"/>
    <w:semiHidden/>
    <w:rsid w:val="00F657B6"/>
    <w:rPr>
      <w:rFonts w:ascii="Tahoma" w:eastAsiaTheme="minorEastAsia" w:hAnsi="Tahoma" w:cs="Tahoma"/>
      <w:sz w:val="18"/>
      <w:szCs w:val="18"/>
    </w:rPr>
  </w:style>
  <w:style w:type="character" w:styleId="ae">
    <w:name w:val="Book Title"/>
    <w:basedOn w:val="a0"/>
    <w:uiPriority w:val="33"/>
    <w:qFormat/>
    <w:rsid w:val="002711DA"/>
    <w:rPr>
      <w:b/>
      <w:bCs/>
      <w:smallCaps/>
      <w:color w:val="auto"/>
    </w:rPr>
  </w:style>
  <w:style w:type="character" w:customStyle="1" w:styleId="20">
    <w:name w:val="כותרת 2 תו"/>
    <w:basedOn w:val="a0"/>
    <w:link w:val="2"/>
    <w:uiPriority w:val="9"/>
    <w:semiHidden/>
    <w:rsid w:val="002711DA"/>
    <w:rPr>
      <w:rFonts w:asciiTheme="majorHAnsi" w:eastAsiaTheme="majorEastAsia" w:hAnsiTheme="majorHAnsi" w:cstheme="majorBidi"/>
      <w:b/>
      <w:bCs/>
      <w:sz w:val="28"/>
      <w:szCs w:val="28"/>
    </w:rPr>
  </w:style>
  <w:style w:type="character" w:customStyle="1" w:styleId="30">
    <w:name w:val="כותרת 3 תו"/>
    <w:basedOn w:val="a0"/>
    <w:link w:val="3"/>
    <w:uiPriority w:val="9"/>
    <w:rsid w:val="002711DA"/>
    <w:rPr>
      <w:rFonts w:asciiTheme="majorHAnsi" w:eastAsiaTheme="majorEastAsia" w:hAnsiTheme="majorHAnsi" w:cstheme="majorBidi"/>
      <w:spacing w:val="4"/>
      <w:sz w:val="24"/>
      <w:szCs w:val="24"/>
    </w:rPr>
  </w:style>
  <w:style w:type="paragraph" w:styleId="af">
    <w:name w:val="Revision"/>
    <w:hidden/>
    <w:uiPriority w:val="99"/>
    <w:semiHidden/>
    <w:rsid w:val="001E3BF0"/>
    <w:pPr>
      <w:spacing w:after="0" w:line="240" w:lineRule="auto"/>
    </w:pPr>
    <w:rPr>
      <w:sz w:val="21"/>
      <w:szCs w:val="21"/>
    </w:rPr>
  </w:style>
  <w:style w:type="paragraph" w:styleId="af0">
    <w:name w:val="header"/>
    <w:basedOn w:val="a"/>
    <w:link w:val="af1"/>
    <w:uiPriority w:val="99"/>
    <w:unhideWhenUsed/>
    <w:rsid w:val="00E253AE"/>
    <w:pPr>
      <w:tabs>
        <w:tab w:val="center" w:pos="4320"/>
        <w:tab w:val="right" w:pos="8640"/>
      </w:tabs>
      <w:spacing w:after="0" w:line="240" w:lineRule="auto"/>
    </w:pPr>
  </w:style>
  <w:style w:type="character" w:customStyle="1" w:styleId="af1">
    <w:name w:val="כותרת עליונה תו"/>
    <w:basedOn w:val="a0"/>
    <w:link w:val="af0"/>
    <w:uiPriority w:val="99"/>
    <w:rsid w:val="00E253AE"/>
    <w:rPr>
      <w:rFonts w:eastAsiaTheme="minorEastAsia"/>
      <w:sz w:val="21"/>
      <w:szCs w:val="21"/>
    </w:rPr>
  </w:style>
  <w:style w:type="paragraph" w:styleId="af2">
    <w:name w:val="footer"/>
    <w:basedOn w:val="a"/>
    <w:link w:val="af3"/>
    <w:uiPriority w:val="99"/>
    <w:unhideWhenUsed/>
    <w:rsid w:val="00E253AE"/>
    <w:pPr>
      <w:tabs>
        <w:tab w:val="center" w:pos="4320"/>
        <w:tab w:val="right" w:pos="8640"/>
      </w:tabs>
      <w:spacing w:after="0" w:line="240" w:lineRule="auto"/>
    </w:pPr>
  </w:style>
  <w:style w:type="character" w:customStyle="1" w:styleId="af3">
    <w:name w:val="כותרת תחתונה תו"/>
    <w:basedOn w:val="a0"/>
    <w:link w:val="af2"/>
    <w:uiPriority w:val="99"/>
    <w:rsid w:val="00E253AE"/>
    <w:rPr>
      <w:rFonts w:eastAsiaTheme="minorEastAsia"/>
      <w:sz w:val="21"/>
      <w:szCs w:val="21"/>
    </w:rPr>
  </w:style>
  <w:style w:type="character" w:customStyle="1" w:styleId="40">
    <w:name w:val="כותרת 4 תו"/>
    <w:basedOn w:val="a0"/>
    <w:link w:val="4"/>
    <w:uiPriority w:val="9"/>
    <w:semiHidden/>
    <w:rsid w:val="002711DA"/>
    <w:rPr>
      <w:rFonts w:asciiTheme="majorHAnsi" w:eastAsiaTheme="majorEastAsia" w:hAnsiTheme="majorHAnsi" w:cstheme="majorBidi"/>
      <w:i/>
      <w:iCs/>
      <w:sz w:val="24"/>
      <w:szCs w:val="24"/>
    </w:rPr>
  </w:style>
  <w:style w:type="character" w:customStyle="1" w:styleId="50">
    <w:name w:val="כותרת 5 תו"/>
    <w:basedOn w:val="a0"/>
    <w:link w:val="5"/>
    <w:uiPriority w:val="9"/>
    <w:semiHidden/>
    <w:rsid w:val="002711DA"/>
    <w:rPr>
      <w:rFonts w:asciiTheme="majorHAnsi" w:eastAsiaTheme="majorEastAsia" w:hAnsiTheme="majorHAnsi" w:cstheme="majorBidi"/>
      <w:b/>
      <w:bCs/>
    </w:rPr>
  </w:style>
  <w:style w:type="character" w:customStyle="1" w:styleId="60">
    <w:name w:val="כותרת 6 תו"/>
    <w:basedOn w:val="a0"/>
    <w:link w:val="6"/>
    <w:uiPriority w:val="9"/>
    <w:semiHidden/>
    <w:rsid w:val="002711DA"/>
    <w:rPr>
      <w:rFonts w:asciiTheme="majorHAnsi" w:eastAsiaTheme="majorEastAsia" w:hAnsiTheme="majorHAnsi" w:cstheme="majorBidi"/>
      <w:b/>
      <w:bCs/>
      <w:i/>
      <w:iCs/>
    </w:rPr>
  </w:style>
  <w:style w:type="character" w:customStyle="1" w:styleId="70">
    <w:name w:val="כותרת 7 תו"/>
    <w:basedOn w:val="a0"/>
    <w:link w:val="7"/>
    <w:uiPriority w:val="9"/>
    <w:semiHidden/>
    <w:rsid w:val="002711DA"/>
    <w:rPr>
      <w:i/>
      <w:iCs/>
    </w:rPr>
  </w:style>
  <w:style w:type="character" w:customStyle="1" w:styleId="80">
    <w:name w:val="כותרת 8 תו"/>
    <w:basedOn w:val="a0"/>
    <w:link w:val="8"/>
    <w:uiPriority w:val="9"/>
    <w:semiHidden/>
    <w:rsid w:val="002711DA"/>
    <w:rPr>
      <w:b/>
      <w:bCs/>
    </w:rPr>
  </w:style>
  <w:style w:type="character" w:customStyle="1" w:styleId="90">
    <w:name w:val="כותרת 9 תו"/>
    <w:basedOn w:val="a0"/>
    <w:link w:val="9"/>
    <w:uiPriority w:val="9"/>
    <w:semiHidden/>
    <w:rsid w:val="002711DA"/>
    <w:rPr>
      <w:i/>
      <w:iCs/>
    </w:rPr>
  </w:style>
  <w:style w:type="paragraph" w:styleId="af4">
    <w:name w:val="caption"/>
    <w:basedOn w:val="a"/>
    <w:next w:val="a"/>
    <w:uiPriority w:val="35"/>
    <w:semiHidden/>
    <w:unhideWhenUsed/>
    <w:qFormat/>
    <w:rsid w:val="002711DA"/>
    <w:pPr>
      <w:bidi w:val="0"/>
    </w:pPr>
    <w:rPr>
      <w:b/>
      <w:bCs/>
      <w:sz w:val="18"/>
      <w:szCs w:val="18"/>
    </w:rPr>
  </w:style>
  <w:style w:type="paragraph" w:styleId="af5">
    <w:name w:val="Title"/>
    <w:basedOn w:val="a"/>
    <w:next w:val="a"/>
    <w:link w:val="af6"/>
    <w:uiPriority w:val="10"/>
    <w:qFormat/>
    <w:rsid w:val="002711DA"/>
    <w:pPr>
      <w:bidi w:val="0"/>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af6">
    <w:name w:val="כותרת טקסט תו"/>
    <w:basedOn w:val="a0"/>
    <w:link w:val="af5"/>
    <w:uiPriority w:val="10"/>
    <w:rsid w:val="002711DA"/>
    <w:rPr>
      <w:rFonts w:asciiTheme="majorHAnsi" w:eastAsiaTheme="majorEastAsia" w:hAnsiTheme="majorHAnsi" w:cstheme="majorBidi"/>
      <w:b/>
      <w:bCs/>
      <w:spacing w:val="-7"/>
      <w:sz w:val="48"/>
      <w:szCs w:val="48"/>
    </w:rPr>
  </w:style>
  <w:style w:type="paragraph" w:styleId="af7">
    <w:name w:val="Subtitle"/>
    <w:basedOn w:val="a"/>
    <w:next w:val="a"/>
    <w:link w:val="af8"/>
    <w:uiPriority w:val="11"/>
    <w:qFormat/>
    <w:rsid w:val="002711DA"/>
    <w:pPr>
      <w:numPr>
        <w:ilvl w:val="1"/>
      </w:numPr>
      <w:bidi w:val="0"/>
      <w:spacing w:after="240"/>
      <w:jc w:val="center"/>
    </w:pPr>
    <w:rPr>
      <w:rFonts w:asciiTheme="majorHAnsi" w:eastAsiaTheme="majorEastAsia" w:hAnsiTheme="majorHAnsi" w:cstheme="majorBidi"/>
      <w:sz w:val="24"/>
      <w:szCs w:val="24"/>
    </w:rPr>
  </w:style>
  <w:style w:type="character" w:customStyle="1" w:styleId="af8">
    <w:name w:val="כותרת משנה תו"/>
    <w:basedOn w:val="a0"/>
    <w:link w:val="af7"/>
    <w:uiPriority w:val="11"/>
    <w:rsid w:val="002711DA"/>
    <w:rPr>
      <w:rFonts w:asciiTheme="majorHAnsi" w:eastAsiaTheme="majorEastAsia" w:hAnsiTheme="majorHAnsi" w:cstheme="majorBidi"/>
      <w:sz w:val="24"/>
      <w:szCs w:val="24"/>
    </w:rPr>
  </w:style>
  <w:style w:type="character" w:styleId="af9">
    <w:name w:val="Strong"/>
    <w:basedOn w:val="a0"/>
    <w:uiPriority w:val="22"/>
    <w:qFormat/>
    <w:rsid w:val="002711DA"/>
    <w:rPr>
      <w:b/>
      <w:bCs/>
      <w:color w:val="auto"/>
    </w:rPr>
  </w:style>
  <w:style w:type="character" w:styleId="afa">
    <w:name w:val="Emphasis"/>
    <w:basedOn w:val="a0"/>
    <w:uiPriority w:val="20"/>
    <w:qFormat/>
    <w:rsid w:val="002711DA"/>
    <w:rPr>
      <w:i/>
      <w:iCs/>
      <w:color w:val="auto"/>
    </w:rPr>
  </w:style>
  <w:style w:type="paragraph" w:styleId="afb">
    <w:name w:val="Quote"/>
    <w:basedOn w:val="a"/>
    <w:next w:val="a"/>
    <w:link w:val="afc"/>
    <w:uiPriority w:val="29"/>
    <w:qFormat/>
    <w:rsid w:val="002711DA"/>
    <w:pPr>
      <w:bidi w:val="0"/>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c">
    <w:name w:val="ציטוט תו"/>
    <w:basedOn w:val="a0"/>
    <w:link w:val="afb"/>
    <w:uiPriority w:val="29"/>
    <w:rsid w:val="002711DA"/>
    <w:rPr>
      <w:rFonts w:asciiTheme="majorHAnsi" w:eastAsiaTheme="majorEastAsia" w:hAnsiTheme="majorHAnsi" w:cstheme="majorBidi"/>
      <w:i/>
      <w:iCs/>
      <w:sz w:val="24"/>
      <w:szCs w:val="24"/>
    </w:rPr>
  </w:style>
  <w:style w:type="paragraph" w:styleId="afd">
    <w:name w:val="Intense Quote"/>
    <w:basedOn w:val="a"/>
    <w:next w:val="a"/>
    <w:link w:val="afe"/>
    <w:uiPriority w:val="30"/>
    <w:qFormat/>
    <w:rsid w:val="002711DA"/>
    <w:pPr>
      <w:bidi w:val="0"/>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e">
    <w:name w:val="ציטוט חזק תו"/>
    <w:basedOn w:val="a0"/>
    <w:link w:val="afd"/>
    <w:uiPriority w:val="30"/>
    <w:rsid w:val="002711DA"/>
    <w:rPr>
      <w:rFonts w:asciiTheme="majorHAnsi" w:eastAsiaTheme="majorEastAsia" w:hAnsiTheme="majorHAnsi" w:cstheme="majorBidi"/>
      <w:sz w:val="26"/>
      <w:szCs w:val="26"/>
    </w:rPr>
  </w:style>
  <w:style w:type="character" w:styleId="aff">
    <w:name w:val="Subtle Emphasis"/>
    <w:basedOn w:val="a0"/>
    <w:uiPriority w:val="19"/>
    <w:qFormat/>
    <w:rsid w:val="002711DA"/>
    <w:rPr>
      <w:i/>
      <w:iCs/>
      <w:color w:val="auto"/>
    </w:rPr>
  </w:style>
  <w:style w:type="character" w:styleId="aff0">
    <w:name w:val="Intense Emphasis"/>
    <w:basedOn w:val="a0"/>
    <w:uiPriority w:val="21"/>
    <w:qFormat/>
    <w:rsid w:val="002711DA"/>
    <w:rPr>
      <w:b/>
      <w:bCs/>
      <w:i/>
      <w:iCs/>
      <w:color w:val="auto"/>
    </w:rPr>
  </w:style>
  <w:style w:type="character" w:styleId="aff1">
    <w:name w:val="Subtle Reference"/>
    <w:basedOn w:val="a0"/>
    <w:uiPriority w:val="31"/>
    <w:qFormat/>
    <w:rsid w:val="002711DA"/>
    <w:rPr>
      <w:smallCaps/>
      <w:color w:val="auto"/>
      <w:u w:val="single" w:color="7F7F7F" w:themeColor="text1" w:themeTint="80"/>
    </w:rPr>
  </w:style>
  <w:style w:type="character" w:styleId="aff2">
    <w:name w:val="Intense Reference"/>
    <w:basedOn w:val="a0"/>
    <w:uiPriority w:val="32"/>
    <w:qFormat/>
    <w:rsid w:val="002711DA"/>
    <w:rPr>
      <w:b/>
      <w:bCs/>
      <w:smallCaps/>
      <w:color w:val="auto"/>
      <w:u w:val="single"/>
    </w:rPr>
  </w:style>
  <w:style w:type="paragraph" w:styleId="aff3">
    <w:name w:val="TOC Heading"/>
    <w:basedOn w:val="1"/>
    <w:next w:val="a"/>
    <w:uiPriority w:val="39"/>
    <w:semiHidden/>
    <w:unhideWhenUsed/>
    <w:qFormat/>
    <w:rsid w:val="002711DA"/>
    <w:pPr>
      <w:bidi w:val="0"/>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354657">
      <w:bodyDiv w:val="1"/>
      <w:marLeft w:val="0"/>
      <w:marRight w:val="0"/>
      <w:marTop w:val="0"/>
      <w:marBottom w:val="0"/>
      <w:divBdr>
        <w:top w:val="none" w:sz="0" w:space="0" w:color="auto"/>
        <w:left w:val="none" w:sz="0" w:space="0" w:color="auto"/>
        <w:bottom w:val="none" w:sz="0" w:space="0" w:color="auto"/>
        <w:right w:val="none" w:sz="0" w:space="0" w:color="auto"/>
      </w:divBdr>
    </w:div>
    <w:div w:id="710300711">
      <w:bodyDiv w:val="1"/>
      <w:marLeft w:val="0"/>
      <w:marRight w:val="0"/>
      <w:marTop w:val="0"/>
      <w:marBottom w:val="0"/>
      <w:divBdr>
        <w:top w:val="none" w:sz="0" w:space="0" w:color="auto"/>
        <w:left w:val="none" w:sz="0" w:space="0" w:color="auto"/>
        <w:bottom w:val="none" w:sz="0" w:space="0" w:color="auto"/>
        <w:right w:val="none" w:sz="0" w:space="0" w:color="auto"/>
      </w:divBdr>
    </w:div>
    <w:div w:id="1108281346">
      <w:bodyDiv w:val="1"/>
      <w:marLeft w:val="0"/>
      <w:marRight w:val="0"/>
      <w:marTop w:val="0"/>
      <w:marBottom w:val="0"/>
      <w:divBdr>
        <w:top w:val="none" w:sz="0" w:space="0" w:color="auto"/>
        <w:left w:val="none" w:sz="0" w:space="0" w:color="auto"/>
        <w:bottom w:val="none" w:sz="0" w:space="0" w:color="auto"/>
        <w:right w:val="none" w:sz="0" w:space="0" w:color="auto"/>
      </w:divBdr>
    </w:div>
    <w:div w:id="1637376278">
      <w:bodyDiv w:val="1"/>
      <w:marLeft w:val="0"/>
      <w:marRight w:val="0"/>
      <w:marTop w:val="0"/>
      <w:marBottom w:val="0"/>
      <w:divBdr>
        <w:top w:val="none" w:sz="0" w:space="0" w:color="auto"/>
        <w:left w:val="none" w:sz="0" w:space="0" w:color="auto"/>
        <w:bottom w:val="none" w:sz="0" w:space="0" w:color="auto"/>
        <w:right w:val="none" w:sz="0" w:space="0" w:color="auto"/>
      </w:divBdr>
      <w:divsChild>
        <w:div w:id="665670515">
          <w:marLeft w:val="0"/>
          <w:marRight w:val="0"/>
          <w:marTop w:val="0"/>
          <w:marBottom w:val="0"/>
          <w:divBdr>
            <w:top w:val="none" w:sz="0" w:space="0" w:color="auto"/>
            <w:left w:val="none" w:sz="0" w:space="0" w:color="auto"/>
            <w:bottom w:val="none" w:sz="0" w:space="0" w:color="auto"/>
            <w:right w:val="none" w:sz="0" w:space="0" w:color="auto"/>
          </w:divBdr>
          <w:divsChild>
            <w:div w:id="1688557175">
              <w:marLeft w:val="0"/>
              <w:marRight w:val="450"/>
              <w:marTop w:val="0"/>
              <w:marBottom w:val="0"/>
              <w:divBdr>
                <w:top w:val="none" w:sz="0" w:space="0" w:color="auto"/>
                <w:left w:val="none" w:sz="0" w:space="0" w:color="auto"/>
                <w:bottom w:val="none" w:sz="0" w:space="0" w:color="auto"/>
                <w:right w:val="none" w:sz="0" w:space="0" w:color="auto"/>
              </w:divBdr>
              <w:divsChild>
                <w:div w:id="666591868">
                  <w:marLeft w:val="225"/>
                  <w:marRight w:val="0"/>
                  <w:marTop w:val="75"/>
                  <w:marBottom w:val="0"/>
                  <w:divBdr>
                    <w:top w:val="none" w:sz="0" w:space="0" w:color="auto"/>
                    <w:left w:val="none" w:sz="0" w:space="0" w:color="auto"/>
                    <w:bottom w:val="none" w:sz="0" w:space="0" w:color="auto"/>
                    <w:right w:val="none" w:sz="0" w:space="0" w:color="auto"/>
                  </w:divBdr>
                  <w:divsChild>
                    <w:div w:id="652373781">
                      <w:marLeft w:val="0"/>
                      <w:marRight w:val="0"/>
                      <w:marTop w:val="0"/>
                      <w:marBottom w:val="0"/>
                      <w:divBdr>
                        <w:top w:val="none" w:sz="0" w:space="0" w:color="auto"/>
                        <w:left w:val="none" w:sz="0" w:space="0" w:color="auto"/>
                        <w:bottom w:val="none" w:sz="0" w:space="0" w:color="auto"/>
                        <w:right w:val="none" w:sz="0" w:space="0" w:color="auto"/>
                      </w:divBdr>
                      <w:divsChild>
                        <w:div w:id="604046537">
                          <w:marLeft w:val="0"/>
                          <w:marRight w:val="0"/>
                          <w:marTop w:val="0"/>
                          <w:marBottom w:val="0"/>
                          <w:divBdr>
                            <w:top w:val="none" w:sz="0" w:space="0" w:color="auto"/>
                            <w:left w:val="none" w:sz="0" w:space="0" w:color="auto"/>
                            <w:bottom w:val="none" w:sz="0" w:space="0" w:color="auto"/>
                            <w:right w:val="none" w:sz="0" w:space="0" w:color="auto"/>
                          </w:divBdr>
                          <w:divsChild>
                            <w:div w:id="506869156">
                              <w:marLeft w:val="0"/>
                              <w:marRight w:val="0"/>
                              <w:marTop w:val="0"/>
                              <w:marBottom w:val="0"/>
                              <w:divBdr>
                                <w:top w:val="none" w:sz="0" w:space="0" w:color="auto"/>
                                <w:left w:val="none" w:sz="0" w:space="0" w:color="auto"/>
                                <w:bottom w:val="none" w:sz="0" w:space="0" w:color="auto"/>
                                <w:right w:val="none" w:sz="0" w:space="0" w:color="auto"/>
                              </w:divBdr>
                            </w:div>
                            <w:div w:id="1635401411">
                              <w:marLeft w:val="0"/>
                              <w:marRight w:val="0"/>
                              <w:marTop w:val="0"/>
                              <w:marBottom w:val="0"/>
                              <w:divBdr>
                                <w:top w:val="none" w:sz="0" w:space="0" w:color="auto"/>
                                <w:left w:val="none" w:sz="0" w:space="0" w:color="auto"/>
                                <w:bottom w:val="none" w:sz="0" w:space="0" w:color="auto"/>
                                <w:right w:val="none" w:sz="0" w:space="0" w:color="auto"/>
                              </w:divBdr>
                            </w:div>
                            <w:div w:id="1766463294">
                              <w:marLeft w:val="0"/>
                              <w:marRight w:val="0"/>
                              <w:marTop w:val="0"/>
                              <w:marBottom w:val="0"/>
                              <w:divBdr>
                                <w:top w:val="none" w:sz="0" w:space="0" w:color="auto"/>
                                <w:left w:val="none" w:sz="0" w:space="0" w:color="auto"/>
                                <w:bottom w:val="none" w:sz="0" w:space="0" w:color="auto"/>
                                <w:right w:val="none" w:sz="0" w:space="0" w:color="auto"/>
                              </w:divBdr>
                            </w:div>
                            <w:div w:id="74292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803554">
          <w:marLeft w:val="0"/>
          <w:marRight w:val="0"/>
          <w:marTop w:val="0"/>
          <w:marBottom w:val="0"/>
          <w:divBdr>
            <w:top w:val="none" w:sz="0" w:space="0" w:color="auto"/>
            <w:left w:val="none" w:sz="0" w:space="0" w:color="auto"/>
            <w:bottom w:val="none" w:sz="0" w:space="0" w:color="auto"/>
            <w:right w:val="none" w:sz="0" w:space="0" w:color="auto"/>
          </w:divBdr>
          <w:divsChild>
            <w:div w:id="1393038184">
              <w:marLeft w:val="0"/>
              <w:marRight w:val="-60"/>
              <w:marTop w:val="0"/>
              <w:marBottom w:val="0"/>
              <w:divBdr>
                <w:top w:val="none" w:sz="0" w:space="0" w:color="auto"/>
                <w:left w:val="none" w:sz="0" w:space="0" w:color="auto"/>
                <w:bottom w:val="none" w:sz="0" w:space="0" w:color="auto"/>
                <w:right w:val="none" w:sz="0" w:space="0" w:color="auto"/>
              </w:divBdr>
              <w:divsChild>
                <w:div w:id="1051001768">
                  <w:marLeft w:val="75"/>
                  <w:marRight w:val="0"/>
                  <w:marTop w:val="0"/>
                  <w:marBottom w:val="0"/>
                  <w:divBdr>
                    <w:top w:val="single" w:sz="6" w:space="6" w:color="D8D8D8"/>
                    <w:left w:val="none" w:sz="0" w:space="0" w:color="auto"/>
                    <w:bottom w:val="none" w:sz="0" w:space="0" w:color="auto"/>
                    <w:right w:val="none" w:sz="0" w:space="0" w:color="auto"/>
                  </w:divBdr>
                  <w:divsChild>
                    <w:div w:id="325863457">
                      <w:marLeft w:val="0"/>
                      <w:marRight w:val="0"/>
                      <w:marTop w:val="0"/>
                      <w:marBottom w:val="0"/>
                      <w:divBdr>
                        <w:top w:val="none" w:sz="0" w:space="0" w:color="auto"/>
                        <w:left w:val="none" w:sz="0" w:space="0" w:color="auto"/>
                        <w:bottom w:val="none" w:sz="0" w:space="0" w:color="auto"/>
                        <w:right w:val="none" w:sz="0" w:space="0" w:color="auto"/>
                      </w:divBdr>
                      <w:divsChild>
                        <w:div w:id="293676791">
                          <w:marLeft w:val="0"/>
                          <w:marRight w:val="0"/>
                          <w:marTop w:val="0"/>
                          <w:marBottom w:val="0"/>
                          <w:divBdr>
                            <w:top w:val="none" w:sz="0" w:space="0" w:color="auto"/>
                            <w:left w:val="none" w:sz="0" w:space="0" w:color="auto"/>
                            <w:bottom w:val="none" w:sz="0" w:space="0" w:color="auto"/>
                            <w:right w:val="none" w:sz="0" w:space="0" w:color="auto"/>
                          </w:divBdr>
                          <w:divsChild>
                            <w:div w:id="190599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tmp"/><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tmp"/><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tmp"/><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microsoft.com/office/2011/relationships/people" Target="peop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tmp"/><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C3F7B7-AC7A-4AD1-8B12-145336E0E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50</Pages>
  <Words>3047</Words>
  <Characters>15240</Characters>
  <Application>Microsoft Office Word</Application>
  <DocSecurity>0</DocSecurity>
  <Lines>127</Lines>
  <Paragraphs>36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%username%</dc:creator>
  <cp:keywords/>
  <dc:description/>
  <cp:lastModifiedBy>‏‏משתמש Windows</cp:lastModifiedBy>
  <cp:revision>11</cp:revision>
  <dcterms:created xsi:type="dcterms:W3CDTF">2017-05-28T11:51:00Z</dcterms:created>
  <dcterms:modified xsi:type="dcterms:W3CDTF">2018-12-30T13:31:00Z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-513628980</vt:i4>
  </property>
</Properties>
</file>